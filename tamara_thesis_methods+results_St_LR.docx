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BE114" w14:textId="5858169E" w:rsidR="00ED13AD" w:rsidRPr="006D5155" w:rsidRDefault="000E5F13" w:rsidP="006D5155">
      <w:pPr>
        <w:pStyle w:val="berschrift2"/>
        <w:numPr>
          <w:ilvl w:val="0"/>
          <w:numId w:val="13"/>
        </w:numPr>
        <w:rPr>
          <w:b w:val="0"/>
          <w:bCs w:val="0"/>
        </w:rPr>
      </w:pPr>
      <w:bookmarkStart w:id="0" w:name="_Toc112150468"/>
      <w:bookmarkStart w:id="1" w:name="_Hlk113193293"/>
      <w:commentRangeStart w:id="2"/>
      <w:r w:rsidRPr="006D5155">
        <w:rPr>
          <w:b w:val="0"/>
          <w:bCs w:val="0"/>
        </w:rPr>
        <w:t xml:space="preserve">Material </w:t>
      </w:r>
      <w:commentRangeEnd w:id="2"/>
      <w:r w:rsidR="00A54F89">
        <w:rPr>
          <w:rStyle w:val="Kommentarzeichen"/>
          <w:rFonts w:ascii="Ebrima" w:eastAsiaTheme="minorEastAsia" w:hAnsi="Ebrima" w:cstheme="minorBidi"/>
          <w:b w:val="0"/>
          <w:bCs w:val="0"/>
        </w:rPr>
        <w:commentReference w:id="2"/>
      </w:r>
      <w:r w:rsidRPr="006D5155">
        <w:rPr>
          <w:b w:val="0"/>
          <w:bCs w:val="0"/>
        </w:rPr>
        <w:t>&amp; Methods</w:t>
      </w:r>
      <w:bookmarkEnd w:id="0"/>
    </w:p>
    <w:p w14:paraId="04AE49D0" w14:textId="753BA825" w:rsidR="008A06EC" w:rsidRPr="006D5155" w:rsidRDefault="000E5F13" w:rsidP="008A06EC">
      <w:pPr>
        <w:pStyle w:val="berschrift3"/>
        <w:numPr>
          <w:ilvl w:val="1"/>
          <w:numId w:val="13"/>
        </w:numPr>
      </w:pPr>
      <w:bookmarkStart w:id="3" w:name="_Toc112150469"/>
      <w:r w:rsidRPr="006D5155">
        <w:t>Patient Sample</w:t>
      </w:r>
      <w:bookmarkEnd w:id="3"/>
    </w:p>
    <w:p w14:paraId="4FE913FE" w14:textId="3913CF92" w:rsidR="008A06EC" w:rsidRPr="006D5155" w:rsidRDefault="00A40F89" w:rsidP="008A06EC">
      <w:bookmarkStart w:id="4"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w:t>
      </w:r>
      <w:commentRangeStart w:id="5"/>
      <w:r w:rsidR="00C654D1" w:rsidRPr="006D5155">
        <w:t xml:space="preserve">study </w:t>
      </w:r>
      <w:commentRangeEnd w:id="5"/>
      <w:r w:rsidR="00787CAD">
        <w:rPr>
          <w:rStyle w:val="Kommentarzeichen"/>
        </w:rPr>
        <w:commentReference w:id="5"/>
      </w:r>
      <w:r w:rsidR="00C654D1" w:rsidRPr="006D5155">
        <w:t>was conducted in accordance with the revised guidelines from the Declaration of Helsinki.</w:t>
      </w:r>
    </w:p>
    <w:p w14:paraId="520A7529" w14:textId="4C095048" w:rsidR="00A40F89" w:rsidRPr="006D5155" w:rsidRDefault="00915BD7" w:rsidP="00A40F89">
      <w:r w:rsidRPr="006D5155">
        <w:t xml:space="preserve">The </w:t>
      </w:r>
      <w:commentRangeStart w:id="6"/>
      <w:r w:rsidR="004D28F8" w:rsidRPr="006D5155">
        <w:t xml:space="preserve">inclusion </w:t>
      </w:r>
      <w:commentRangeEnd w:id="6"/>
      <w:r w:rsidR="00996F99">
        <w:rPr>
          <w:rStyle w:val="Kommentarzeichen"/>
        </w:rPr>
        <w:commentReference w:id="6"/>
      </w:r>
      <w:r w:rsidRPr="006D5155">
        <w:t>criteria for the study were as follows:</w:t>
      </w:r>
    </w:p>
    <w:p w14:paraId="1CB28776" w14:textId="54698F80" w:rsidR="00C654D1" w:rsidRPr="006D5155" w:rsidRDefault="00915BD7" w:rsidP="00314544">
      <w:pPr>
        <w:pStyle w:val="Listenabsatz"/>
        <w:numPr>
          <w:ilvl w:val="0"/>
          <w:numId w:val="4"/>
        </w:numPr>
      </w:pPr>
      <w:r w:rsidRPr="006D5155">
        <w:t xml:space="preserve">Imaging data must have been acquired during the acute phase </w:t>
      </w:r>
      <w:r w:rsidR="00714E13" w:rsidRPr="006D5155">
        <w:t>of</w:t>
      </w:r>
      <w:r w:rsidRPr="006D5155">
        <w:t xml:space="preserve"> the patient’s stroke, i.e., within 14 days</w:t>
      </w:r>
      <w:ins w:id="7" w:author="Lisa" w:date="2022-09-08T18:13:00Z">
        <w:r w:rsidR="00787CAD">
          <w:t xml:space="preserve"> after stroke onset</w:t>
        </w:r>
      </w:ins>
    </w:p>
    <w:p w14:paraId="03AB8957" w14:textId="5B605ACE" w:rsidR="00D73BF1" w:rsidRPr="006D5155" w:rsidRDefault="00D73BF1" w:rsidP="00915BD7">
      <w:pPr>
        <w:pStyle w:val="Listenabsatz"/>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enabsatz"/>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70B30C6C" w:rsidR="00483B4A" w:rsidRPr="006D5155" w:rsidRDefault="00483B4A" w:rsidP="00483B4A">
      <w:pPr>
        <w:pStyle w:val="Listenabsatz"/>
        <w:numPr>
          <w:ilvl w:val="0"/>
          <w:numId w:val="4"/>
        </w:numPr>
      </w:pPr>
      <w:r w:rsidRPr="006D5155">
        <w:t>The patient completed at least two out of the three diagnostic tests for visuospatial neglect during the acute phase after the patient’s stroke, i.e., within 14 days</w:t>
      </w:r>
      <w:ins w:id="8" w:author="Lisa" w:date="2022-09-08T18:15:00Z">
        <w:r w:rsidR="00787CAD">
          <w:t xml:space="preserve"> after stroke onset</w:t>
        </w:r>
      </w:ins>
    </w:p>
    <w:p w14:paraId="6CE08132" w14:textId="459DECC1" w:rsidR="00DC0715" w:rsidRPr="006D5155" w:rsidRDefault="00483B4A" w:rsidP="00A562FB">
      <w:pPr>
        <w:pStyle w:val="Listenabsatz"/>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commentRangeStart w:id="9"/>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commentRangeEnd w:id="9"/>
      <w:r w:rsidR="00787CAD">
        <w:rPr>
          <w:rStyle w:val="Kommentarzeichen"/>
        </w:rPr>
        <w:commentReference w:id="9"/>
      </w:r>
    </w:p>
    <w:p w14:paraId="7CB348AC" w14:textId="7DED21F1"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ins w:id="10" w:author="Smaczny, Stefan" w:date="2022-09-06T17:19:00Z">
        <w:r w:rsidR="00A31FFC">
          <w:rPr>
            <w:rStyle w:val="Hyperlink"/>
            <w:rFonts w:ascii="Ebrima" w:hAnsi="Ebrima"/>
          </w:rPr>
          <w:t xml:space="preserve"> for demographic data</w:t>
        </w:r>
      </w:ins>
      <w:r w:rsidR="00A562FB" w:rsidRPr="006D5155">
        <w:t xml:space="preserve">). </w:t>
      </w:r>
      <w:commentRangeStart w:id="11"/>
      <w:commentRangeStart w:id="12"/>
      <w:r w:rsidR="00A562FB" w:rsidRPr="006D5155">
        <w:t>The mean 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w:t>
      </w:r>
      <w:commentRangeStart w:id="13"/>
      <w:r w:rsidR="00783BE1">
        <w:t xml:space="preserve">control </w:t>
      </w:r>
      <w:commentRangeEnd w:id="13"/>
      <w:r w:rsidR="00DD0CD2">
        <w:rPr>
          <w:rStyle w:val="Kommentarzeichen"/>
        </w:rPr>
        <w:commentReference w:id="13"/>
      </w:r>
      <w:r w:rsidR="00783BE1">
        <w:t>groups</w:t>
      </w:r>
      <w:r w:rsidR="00A91C22" w:rsidRPr="006D5155">
        <w:t>).</w:t>
      </w:r>
      <w:commentRangeEnd w:id="11"/>
      <w:r w:rsidR="002C4234">
        <w:rPr>
          <w:rStyle w:val="Kommentarzeichen"/>
        </w:rPr>
        <w:commentReference w:id="11"/>
      </w:r>
      <w:commentRangeEnd w:id="12"/>
      <w:r w:rsidR="002F4386">
        <w:rPr>
          <w:rStyle w:val="Kommentarzeichen"/>
        </w:rPr>
        <w:commentReference w:id="12"/>
      </w:r>
    </w:p>
    <w:p w14:paraId="76F99483" w14:textId="77777777" w:rsidR="00DC0715" w:rsidRPr="006D5155" w:rsidRDefault="00DC0715">
      <w:pPr>
        <w:rPr>
          <w:b/>
          <w:bCs/>
        </w:rPr>
      </w:pPr>
      <w:bookmarkStart w:id="14" w:name="table01"/>
      <w:r w:rsidRPr="006D5155">
        <w:rPr>
          <w:b/>
          <w:bCs/>
        </w:rPr>
        <w:br w:type="page"/>
      </w:r>
    </w:p>
    <w:p w14:paraId="0543A263" w14:textId="71C2023E" w:rsidR="00BA3830" w:rsidRPr="006D5155" w:rsidRDefault="006D5155" w:rsidP="00BA3830">
      <w:pPr>
        <w:rPr>
          <w:sz w:val="28"/>
          <w:szCs w:val="28"/>
        </w:rPr>
      </w:pPr>
      <w:commentRangeStart w:id="15"/>
      <w:r>
        <w:rPr>
          <w:b/>
          <w:bCs/>
        </w:rPr>
        <w:lastRenderedPageBreak/>
        <w:t>Table</w:t>
      </w:r>
      <w:r w:rsidR="00DE5EBB" w:rsidRPr="006D5155">
        <w:rPr>
          <w:b/>
          <w:bCs/>
        </w:rPr>
        <w:t xml:space="preserve"> </w:t>
      </w:r>
      <w:commentRangeEnd w:id="15"/>
      <w:r w:rsidR="00D8053E">
        <w:rPr>
          <w:rStyle w:val="Kommentarzeichen"/>
        </w:rPr>
        <w:commentReference w:id="15"/>
      </w:r>
      <w:r w:rsidR="008D0B96" w:rsidRPr="006D5155">
        <w:rPr>
          <w:b/>
          <w:bCs/>
        </w:rPr>
        <w:t>1</w:t>
      </w:r>
      <w:r w:rsidR="00376FFF" w:rsidRPr="006D5155">
        <w:rPr>
          <w:b/>
          <w:bCs/>
        </w:rPr>
        <w:t>:</w:t>
      </w:r>
      <w:r w:rsidR="00376FFF" w:rsidRPr="006D5155">
        <w:t xml:space="preserve"> </w:t>
      </w:r>
      <w:bookmarkEnd w:id="14"/>
      <w:r w:rsidR="00376FFF" w:rsidRPr="006D5155">
        <w:t>Clinical and demographic data of the patient sample</w:t>
      </w:r>
    </w:p>
    <w:tbl>
      <w:tblPr>
        <w:tblStyle w:val="EinfacheTabelle2"/>
        <w:tblW w:w="9640" w:type="dxa"/>
        <w:tblInd w:w="-284" w:type="dxa"/>
        <w:tblLook w:val="04A0" w:firstRow="1" w:lastRow="0" w:firstColumn="1" w:lastColumn="0" w:noHBand="0" w:noVBand="1"/>
        <w:tblPrChange w:id="16" w:author="Smaczny, Stefan" w:date="2022-09-05T17:07:00Z">
          <w:tblPr>
            <w:tblStyle w:val="EinfacheTabelle2"/>
            <w:tblW w:w="9640" w:type="dxa"/>
            <w:tblInd w:w="-284" w:type="dxa"/>
            <w:tblLook w:val="04A0" w:firstRow="1" w:lastRow="0" w:firstColumn="1" w:lastColumn="0" w:noHBand="0" w:noVBand="1"/>
          </w:tblPr>
        </w:tblPrChange>
      </w:tblPr>
      <w:tblGrid>
        <w:gridCol w:w="2812"/>
        <w:gridCol w:w="1606"/>
        <w:gridCol w:w="1882"/>
        <w:gridCol w:w="1606"/>
        <w:gridCol w:w="1734"/>
        <w:tblGridChange w:id="17">
          <w:tblGrid>
            <w:gridCol w:w="2096"/>
            <w:gridCol w:w="2016"/>
            <w:gridCol w:w="2126"/>
            <w:gridCol w:w="2126"/>
            <w:gridCol w:w="1276"/>
          </w:tblGrid>
        </w:tblGridChange>
      </w:tblGrid>
      <w:tr w:rsidR="00BA3830" w:rsidRPr="006D5155" w14:paraId="289B1999" w14:textId="77777777" w:rsidTr="002C4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single" w:sz="18" w:space="0" w:color="auto"/>
            </w:tcBorders>
            <w:tcPrChange w:id="18" w:author="Smaczny, Stefan" w:date="2022-09-05T17:07:00Z">
              <w:tcPr>
                <w:tcW w:w="2096" w:type="dxa"/>
              </w:tcPr>
            </w:tcPrChange>
          </w:tcPr>
          <w:p w14:paraId="0EB95429" w14:textId="77777777" w:rsidR="00BA3830" w:rsidRPr="006D5155" w:rsidRDefault="00BA3830" w:rsidP="00246198">
            <w:pPr>
              <w:jc w:val="center"/>
              <w:cnfStyle w:val="101000000000" w:firstRow="1" w:lastRow="0" w:firstColumn="1" w:lastColumn="0" w:oddVBand="0" w:evenVBand="0" w:oddHBand="0" w:evenHBand="0" w:firstRowFirstColumn="0" w:firstRowLastColumn="0" w:lastRowFirstColumn="0" w:lastRowLastColumn="0"/>
              <w:rPr>
                <w:sz w:val="18"/>
                <w:szCs w:val="18"/>
              </w:rPr>
            </w:pPr>
          </w:p>
        </w:tc>
        <w:tc>
          <w:tcPr>
            <w:tcW w:w="0" w:type="dxa"/>
            <w:tcBorders>
              <w:top w:val="single" w:sz="18" w:space="0" w:color="auto"/>
              <w:bottom w:val="single" w:sz="18" w:space="0" w:color="auto"/>
            </w:tcBorders>
            <w:shd w:val="clear" w:color="auto" w:fill="F2F2F2" w:themeFill="background1" w:themeFillShade="F2"/>
            <w:tcPrChange w:id="19" w:author="Smaczny, Stefan" w:date="2022-09-05T17:07:00Z">
              <w:tcPr>
                <w:tcW w:w="2016" w:type="dxa"/>
                <w:shd w:val="clear" w:color="auto" w:fill="F2F2F2" w:themeFill="background1" w:themeFillShade="F2"/>
              </w:tcPr>
            </w:tcPrChange>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0" w:type="dxa"/>
            <w:tcBorders>
              <w:top w:val="single" w:sz="18" w:space="0" w:color="auto"/>
              <w:bottom w:val="single" w:sz="18" w:space="0" w:color="auto"/>
            </w:tcBorders>
            <w:tcPrChange w:id="20" w:author="Smaczny, Stefan" w:date="2022-09-05T17:07:00Z">
              <w:tcPr>
                <w:tcW w:w="2126" w:type="dxa"/>
              </w:tcPr>
            </w:tcPrChange>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0" w:type="dxa"/>
            <w:tcBorders>
              <w:top w:val="single" w:sz="18" w:space="0" w:color="auto"/>
              <w:bottom w:val="single" w:sz="18" w:space="0" w:color="auto"/>
            </w:tcBorders>
            <w:tcPrChange w:id="21" w:author="Smaczny, Stefan" w:date="2022-09-05T17:07:00Z">
              <w:tcPr>
                <w:tcW w:w="2126" w:type="dxa"/>
              </w:tcPr>
            </w:tcPrChange>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0" w:type="dxa"/>
            <w:tcBorders>
              <w:top w:val="single" w:sz="18" w:space="0" w:color="auto"/>
              <w:bottom w:val="single" w:sz="18" w:space="0" w:color="auto"/>
            </w:tcBorders>
            <w:tcPrChange w:id="22" w:author="Smaczny, Stefan" w:date="2022-09-05T17:07:00Z">
              <w:tcPr>
                <w:tcW w:w="1276" w:type="dxa"/>
              </w:tcPr>
            </w:tcPrChange>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single" w:sz="18" w:space="0" w:color="auto"/>
              <w:bottom w:val="nil"/>
            </w:tcBorders>
            <w:tcPrChange w:id="23" w:author="Smaczny, Stefan" w:date="2022-09-05T17:07:00Z">
              <w:tcPr>
                <w:tcW w:w="2096" w:type="dxa"/>
              </w:tcPr>
            </w:tcPrChange>
          </w:tcPr>
          <w:p w14:paraId="6131BEF9"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Age </w:t>
            </w:r>
            <w:r w:rsidRPr="006D5155">
              <w:rPr>
                <w:b w:val="0"/>
                <w:bCs w:val="0"/>
                <w:i/>
                <w:iCs/>
                <w:sz w:val="16"/>
                <w:szCs w:val="16"/>
              </w:rPr>
              <w:t>(years)</w:t>
            </w:r>
          </w:p>
        </w:tc>
        <w:tc>
          <w:tcPr>
            <w:tcW w:w="0" w:type="dxa"/>
            <w:tcBorders>
              <w:top w:val="single" w:sz="18" w:space="0" w:color="auto"/>
              <w:bottom w:val="nil"/>
            </w:tcBorders>
            <w:shd w:val="clear" w:color="auto" w:fill="F2F2F2" w:themeFill="background1" w:themeFillShade="F2"/>
            <w:tcPrChange w:id="24" w:author="Smaczny, Stefan" w:date="2022-09-05T17:07:00Z">
              <w:tcPr>
                <w:tcW w:w="2016" w:type="dxa"/>
                <w:shd w:val="clear" w:color="auto" w:fill="F2F2F2" w:themeFill="background1" w:themeFillShade="F2"/>
              </w:tcPr>
            </w:tcPrChange>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0" w:type="dxa"/>
            <w:tcBorders>
              <w:top w:val="single" w:sz="18" w:space="0" w:color="auto"/>
              <w:bottom w:val="nil"/>
            </w:tcBorders>
            <w:tcPrChange w:id="25" w:author="Smaczny, Stefan" w:date="2022-09-05T17:07:00Z">
              <w:tcPr>
                <w:tcW w:w="2126" w:type="dxa"/>
              </w:tcPr>
            </w:tcPrChange>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0" w:type="dxa"/>
            <w:tcBorders>
              <w:top w:val="single" w:sz="18" w:space="0" w:color="auto"/>
              <w:bottom w:val="nil"/>
            </w:tcBorders>
            <w:tcPrChange w:id="26" w:author="Smaczny, Stefan" w:date="2022-09-05T17:07:00Z">
              <w:tcPr>
                <w:tcW w:w="2126" w:type="dxa"/>
              </w:tcPr>
            </w:tcPrChange>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0" w:type="dxa"/>
            <w:tcBorders>
              <w:top w:val="single" w:sz="18" w:space="0" w:color="auto"/>
              <w:bottom w:val="nil"/>
            </w:tcBorders>
            <w:tcPrChange w:id="27" w:author="Smaczny, Stefan" w:date="2022-09-05T17:07:00Z">
              <w:tcPr>
                <w:tcW w:w="1276" w:type="dxa"/>
              </w:tcPr>
            </w:tcPrChange>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28" w:author="Smaczny, Stefan" w:date="2022-09-05T17:07:00Z">
              <w:tcPr>
                <w:tcW w:w="2096" w:type="dxa"/>
              </w:tcPr>
            </w:tcPrChange>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0" w:type="dxa"/>
            <w:tcBorders>
              <w:top w:val="nil"/>
              <w:bottom w:val="nil"/>
            </w:tcBorders>
            <w:shd w:val="clear" w:color="auto" w:fill="F2F2F2" w:themeFill="background1" w:themeFillShade="F2"/>
            <w:tcPrChange w:id="29" w:author="Smaczny, Stefan" w:date="2022-09-05T17:07:00Z">
              <w:tcPr>
                <w:tcW w:w="2016" w:type="dxa"/>
                <w:shd w:val="clear" w:color="auto" w:fill="F2F2F2" w:themeFill="background1" w:themeFillShade="F2"/>
              </w:tcPr>
            </w:tcPrChange>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0" w:type="dxa"/>
            <w:tcBorders>
              <w:top w:val="nil"/>
              <w:bottom w:val="nil"/>
            </w:tcBorders>
            <w:tcPrChange w:id="30" w:author="Smaczny, Stefan" w:date="2022-09-05T17:07:00Z">
              <w:tcPr>
                <w:tcW w:w="2126" w:type="dxa"/>
              </w:tcPr>
            </w:tcPrChange>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0" w:type="dxa"/>
            <w:tcBorders>
              <w:top w:val="nil"/>
              <w:bottom w:val="nil"/>
            </w:tcBorders>
            <w:tcPrChange w:id="31" w:author="Smaczny, Stefan" w:date="2022-09-05T17:07:00Z">
              <w:tcPr>
                <w:tcW w:w="2126" w:type="dxa"/>
              </w:tcPr>
            </w:tcPrChange>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0" w:type="dxa"/>
            <w:tcBorders>
              <w:top w:val="nil"/>
              <w:bottom w:val="nil"/>
            </w:tcBorders>
            <w:tcPrChange w:id="32" w:author="Smaczny, Stefan" w:date="2022-09-05T17:07:00Z">
              <w:tcPr>
                <w:tcW w:w="1276" w:type="dxa"/>
              </w:tcPr>
            </w:tcPrChange>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3" w:author="Smaczny, Stefan" w:date="2022-09-05T17:07:00Z">
              <w:tcPr>
                <w:tcW w:w="2096" w:type="dxa"/>
              </w:tcPr>
            </w:tcPrChange>
          </w:tcPr>
          <w:p w14:paraId="016CAC2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Days between Stroke &amp; Imaging</w:t>
            </w:r>
          </w:p>
        </w:tc>
        <w:tc>
          <w:tcPr>
            <w:tcW w:w="0" w:type="dxa"/>
            <w:tcBorders>
              <w:top w:val="nil"/>
              <w:bottom w:val="nil"/>
            </w:tcBorders>
            <w:shd w:val="clear" w:color="auto" w:fill="F2F2F2" w:themeFill="background1" w:themeFillShade="F2"/>
            <w:tcPrChange w:id="34" w:author="Smaczny, Stefan" w:date="2022-09-05T17:07:00Z">
              <w:tcPr>
                <w:tcW w:w="2016" w:type="dxa"/>
                <w:shd w:val="clear" w:color="auto" w:fill="F2F2F2" w:themeFill="background1" w:themeFillShade="F2"/>
              </w:tcPr>
            </w:tcPrChange>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0" w:type="dxa"/>
            <w:tcBorders>
              <w:top w:val="nil"/>
              <w:bottom w:val="nil"/>
            </w:tcBorders>
            <w:tcPrChange w:id="35" w:author="Smaczny, Stefan" w:date="2022-09-05T17:07:00Z">
              <w:tcPr>
                <w:tcW w:w="2126" w:type="dxa"/>
              </w:tcPr>
            </w:tcPrChange>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0" w:type="dxa"/>
            <w:tcBorders>
              <w:top w:val="nil"/>
              <w:bottom w:val="nil"/>
            </w:tcBorders>
            <w:tcPrChange w:id="36" w:author="Smaczny, Stefan" w:date="2022-09-05T17:07:00Z">
              <w:tcPr>
                <w:tcW w:w="2126" w:type="dxa"/>
              </w:tcPr>
            </w:tcPrChange>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0" w:type="dxa"/>
            <w:tcBorders>
              <w:top w:val="nil"/>
              <w:bottom w:val="nil"/>
            </w:tcBorders>
            <w:tcPrChange w:id="37" w:author="Smaczny, Stefan" w:date="2022-09-05T17:07:00Z">
              <w:tcPr>
                <w:tcW w:w="1276" w:type="dxa"/>
              </w:tcPr>
            </w:tcPrChange>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38" w:author="Smaczny, Stefan" w:date="2022-09-05T17:07:00Z">
              <w:tcPr>
                <w:tcW w:w="2096" w:type="dxa"/>
              </w:tcPr>
            </w:tcPrChange>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0" w:type="dxa"/>
            <w:tcBorders>
              <w:top w:val="nil"/>
              <w:bottom w:val="nil"/>
            </w:tcBorders>
            <w:shd w:val="clear" w:color="auto" w:fill="F2F2F2" w:themeFill="background1" w:themeFillShade="F2"/>
            <w:tcPrChange w:id="39" w:author="Smaczny, Stefan" w:date="2022-09-05T17:07:00Z">
              <w:tcPr>
                <w:tcW w:w="2016" w:type="dxa"/>
                <w:shd w:val="clear" w:color="auto" w:fill="F2F2F2" w:themeFill="background1" w:themeFillShade="F2"/>
              </w:tcPr>
            </w:tcPrChange>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0" w:type="dxa"/>
            <w:tcBorders>
              <w:top w:val="nil"/>
              <w:bottom w:val="nil"/>
            </w:tcBorders>
            <w:tcPrChange w:id="40" w:author="Smaczny, Stefan" w:date="2022-09-05T17:07:00Z">
              <w:tcPr>
                <w:tcW w:w="2126" w:type="dxa"/>
              </w:tcPr>
            </w:tcPrChange>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0" w:type="dxa"/>
            <w:tcBorders>
              <w:top w:val="nil"/>
              <w:bottom w:val="nil"/>
            </w:tcBorders>
            <w:tcPrChange w:id="41" w:author="Smaczny, Stefan" w:date="2022-09-05T17:07:00Z">
              <w:tcPr>
                <w:tcW w:w="2126" w:type="dxa"/>
              </w:tcPr>
            </w:tcPrChange>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0" w:type="dxa"/>
            <w:tcBorders>
              <w:top w:val="nil"/>
              <w:bottom w:val="nil"/>
            </w:tcBorders>
            <w:tcPrChange w:id="42" w:author="Smaczny, Stefan" w:date="2022-09-05T17:07:00Z">
              <w:tcPr>
                <w:tcW w:w="1276" w:type="dxa"/>
              </w:tcPr>
            </w:tcPrChange>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3" w:author="Smaczny, Stefan" w:date="2022-09-05T17:07:00Z">
              <w:tcPr>
                <w:tcW w:w="2096" w:type="dxa"/>
              </w:tcPr>
            </w:tcPrChange>
          </w:tcPr>
          <w:p w14:paraId="63DC3AD5"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0" w:type="dxa"/>
            <w:tcBorders>
              <w:top w:val="nil"/>
              <w:bottom w:val="nil"/>
            </w:tcBorders>
            <w:shd w:val="clear" w:color="auto" w:fill="F2F2F2" w:themeFill="background1" w:themeFillShade="F2"/>
            <w:tcPrChange w:id="44" w:author="Smaczny, Stefan" w:date="2022-09-05T17:07:00Z">
              <w:tcPr>
                <w:tcW w:w="2016" w:type="dxa"/>
                <w:shd w:val="clear" w:color="auto" w:fill="F2F2F2" w:themeFill="background1" w:themeFillShade="F2"/>
              </w:tcPr>
            </w:tcPrChange>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0" w:type="dxa"/>
            <w:tcBorders>
              <w:top w:val="nil"/>
              <w:bottom w:val="nil"/>
            </w:tcBorders>
            <w:tcPrChange w:id="45" w:author="Smaczny, Stefan" w:date="2022-09-05T17:07:00Z">
              <w:tcPr>
                <w:tcW w:w="2126" w:type="dxa"/>
              </w:tcPr>
            </w:tcPrChange>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0" w:type="dxa"/>
            <w:tcBorders>
              <w:top w:val="nil"/>
              <w:bottom w:val="nil"/>
            </w:tcBorders>
            <w:tcPrChange w:id="46" w:author="Smaczny, Stefan" w:date="2022-09-05T17:07:00Z">
              <w:tcPr>
                <w:tcW w:w="2126" w:type="dxa"/>
              </w:tcPr>
            </w:tcPrChange>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0" w:type="dxa"/>
            <w:tcBorders>
              <w:top w:val="nil"/>
              <w:bottom w:val="nil"/>
            </w:tcBorders>
            <w:tcPrChange w:id="47" w:author="Smaczny, Stefan" w:date="2022-09-05T17:07:00Z">
              <w:tcPr>
                <w:tcW w:w="1276" w:type="dxa"/>
              </w:tcPr>
            </w:tcPrChange>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48" w:author="Smaczny, Stefan" w:date="2022-09-05T17:07:00Z">
              <w:tcPr>
                <w:tcW w:w="2096" w:type="dxa"/>
              </w:tcPr>
            </w:tcPrChange>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0" w:type="dxa"/>
            <w:tcBorders>
              <w:top w:val="nil"/>
              <w:bottom w:val="nil"/>
            </w:tcBorders>
            <w:shd w:val="clear" w:color="auto" w:fill="F2F2F2" w:themeFill="background1" w:themeFillShade="F2"/>
            <w:tcPrChange w:id="49" w:author="Smaczny, Stefan" w:date="2022-09-05T17:07:00Z">
              <w:tcPr>
                <w:tcW w:w="2016" w:type="dxa"/>
                <w:shd w:val="clear" w:color="auto" w:fill="F2F2F2" w:themeFill="background1" w:themeFillShade="F2"/>
              </w:tcPr>
            </w:tcPrChange>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0" w:type="dxa"/>
            <w:tcBorders>
              <w:top w:val="nil"/>
              <w:bottom w:val="nil"/>
            </w:tcBorders>
            <w:tcPrChange w:id="50" w:author="Smaczny, Stefan" w:date="2022-09-05T17:07:00Z">
              <w:tcPr>
                <w:tcW w:w="2126" w:type="dxa"/>
              </w:tcPr>
            </w:tcPrChange>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0" w:type="dxa"/>
            <w:tcBorders>
              <w:top w:val="nil"/>
              <w:bottom w:val="nil"/>
            </w:tcBorders>
            <w:tcPrChange w:id="51" w:author="Smaczny, Stefan" w:date="2022-09-05T17:07:00Z">
              <w:tcPr>
                <w:tcW w:w="2126" w:type="dxa"/>
              </w:tcPr>
            </w:tcPrChange>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0" w:type="dxa"/>
            <w:tcBorders>
              <w:top w:val="nil"/>
              <w:bottom w:val="nil"/>
            </w:tcBorders>
            <w:tcPrChange w:id="52" w:author="Smaczny, Stefan" w:date="2022-09-05T17:07:00Z">
              <w:tcPr>
                <w:tcW w:w="1276" w:type="dxa"/>
              </w:tcPr>
            </w:tcPrChange>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3" w:author="Smaczny, Stefan" w:date="2022-09-05T17:07:00Z">
              <w:tcPr>
                <w:tcW w:w="2096" w:type="dxa"/>
              </w:tcPr>
            </w:tcPrChange>
          </w:tcPr>
          <w:p w14:paraId="69BE0CCD"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Days between Stroke &amp; Assessment </w:t>
            </w:r>
          </w:p>
        </w:tc>
        <w:tc>
          <w:tcPr>
            <w:tcW w:w="0" w:type="dxa"/>
            <w:tcBorders>
              <w:top w:val="nil"/>
              <w:bottom w:val="nil"/>
            </w:tcBorders>
            <w:shd w:val="clear" w:color="auto" w:fill="F2F2F2" w:themeFill="background1" w:themeFillShade="F2"/>
            <w:tcPrChange w:id="54" w:author="Smaczny, Stefan" w:date="2022-09-05T17:07:00Z">
              <w:tcPr>
                <w:tcW w:w="2016" w:type="dxa"/>
                <w:shd w:val="clear" w:color="auto" w:fill="F2F2F2" w:themeFill="background1" w:themeFillShade="F2"/>
              </w:tcPr>
            </w:tcPrChange>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0" w:type="dxa"/>
            <w:tcBorders>
              <w:top w:val="nil"/>
              <w:bottom w:val="nil"/>
            </w:tcBorders>
            <w:tcPrChange w:id="55" w:author="Smaczny, Stefan" w:date="2022-09-05T17:07:00Z">
              <w:tcPr>
                <w:tcW w:w="2126" w:type="dxa"/>
              </w:tcPr>
            </w:tcPrChange>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0" w:type="dxa"/>
            <w:tcBorders>
              <w:top w:val="nil"/>
              <w:bottom w:val="nil"/>
            </w:tcBorders>
            <w:tcPrChange w:id="56" w:author="Smaczny, Stefan" w:date="2022-09-05T17:07:00Z">
              <w:tcPr>
                <w:tcW w:w="2126" w:type="dxa"/>
              </w:tcPr>
            </w:tcPrChange>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0" w:type="dxa"/>
            <w:tcBorders>
              <w:top w:val="nil"/>
              <w:bottom w:val="nil"/>
            </w:tcBorders>
            <w:tcPrChange w:id="57" w:author="Smaczny, Stefan" w:date="2022-09-05T17:07:00Z">
              <w:tcPr>
                <w:tcW w:w="1276" w:type="dxa"/>
              </w:tcPr>
            </w:tcPrChange>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commentRangeStart w:id="58"/>
            <w:r w:rsidR="004A157C" w:rsidRPr="006D5155">
              <w:rPr>
                <w:sz w:val="18"/>
                <w:szCs w:val="18"/>
                <w:vertAlign w:val="superscript"/>
              </w:rPr>
              <w:t>b</w:t>
            </w:r>
            <w:commentRangeEnd w:id="58"/>
            <w:r w:rsidR="008D4E18">
              <w:rPr>
                <w:rStyle w:val="Kommentarzeichen"/>
              </w:rPr>
              <w:commentReference w:id="58"/>
            </w:r>
          </w:p>
        </w:tc>
      </w:tr>
      <w:tr w:rsidR="00BA3830" w:rsidRPr="006D5155" w14:paraId="2EB093C3"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59" w:author="Smaczny, Stefan" w:date="2022-09-05T17:07:00Z">
              <w:tcPr>
                <w:tcW w:w="2096" w:type="dxa"/>
              </w:tcPr>
            </w:tcPrChange>
          </w:tcPr>
          <w:p w14:paraId="07525774" w14:textId="77777777" w:rsidR="00BA3830" w:rsidRPr="006D5155" w:rsidRDefault="00BA3830" w:rsidP="00246198">
            <w:pPr>
              <w:rPr>
                <w:sz w:val="18"/>
                <w:szCs w:val="18"/>
              </w:rPr>
            </w:pPr>
            <w:r w:rsidRPr="006D5155">
              <w:rPr>
                <w:sz w:val="18"/>
                <w:szCs w:val="18"/>
              </w:rPr>
              <w:t>Letter CoC</w:t>
            </w:r>
          </w:p>
        </w:tc>
        <w:tc>
          <w:tcPr>
            <w:tcW w:w="0" w:type="dxa"/>
            <w:tcBorders>
              <w:top w:val="nil"/>
              <w:bottom w:val="nil"/>
            </w:tcBorders>
            <w:shd w:val="clear" w:color="auto" w:fill="F2F2F2" w:themeFill="background1" w:themeFillShade="F2"/>
            <w:tcPrChange w:id="60" w:author="Smaczny, Stefan" w:date="2022-09-05T17:07:00Z">
              <w:tcPr>
                <w:tcW w:w="2016" w:type="dxa"/>
                <w:shd w:val="clear" w:color="auto" w:fill="F2F2F2" w:themeFill="background1" w:themeFillShade="F2"/>
              </w:tcPr>
            </w:tcPrChange>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0" w:type="dxa"/>
            <w:tcBorders>
              <w:top w:val="nil"/>
              <w:bottom w:val="nil"/>
            </w:tcBorders>
            <w:tcPrChange w:id="61" w:author="Smaczny, Stefan" w:date="2022-09-05T17:07:00Z">
              <w:tcPr>
                <w:tcW w:w="2126" w:type="dxa"/>
              </w:tcPr>
            </w:tcPrChange>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0" w:type="dxa"/>
            <w:tcBorders>
              <w:top w:val="nil"/>
              <w:bottom w:val="nil"/>
            </w:tcBorders>
            <w:tcPrChange w:id="62" w:author="Smaczny, Stefan" w:date="2022-09-05T17:07:00Z">
              <w:tcPr>
                <w:tcW w:w="2126" w:type="dxa"/>
              </w:tcPr>
            </w:tcPrChange>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0" w:type="dxa"/>
            <w:tcBorders>
              <w:top w:val="nil"/>
              <w:bottom w:val="nil"/>
            </w:tcBorders>
            <w:tcPrChange w:id="63" w:author="Smaczny, Stefan" w:date="2022-09-05T17:07:00Z">
              <w:tcPr>
                <w:tcW w:w="1276" w:type="dxa"/>
              </w:tcPr>
            </w:tcPrChange>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4" w:author="Smaczny, Stefan" w:date="2022-09-05T17:07:00Z">
              <w:tcPr>
                <w:tcW w:w="2096" w:type="dxa"/>
              </w:tcPr>
            </w:tcPrChange>
          </w:tcPr>
          <w:p w14:paraId="47217B5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Bells CoC</w:t>
            </w:r>
          </w:p>
        </w:tc>
        <w:tc>
          <w:tcPr>
            <w:tcW w:w="0" w:type="dxa"/>
            <w:tcBorders>
              <w:top w:val="nil"/>
              <w:bottom w:val="nil"/>
            </w:tcBorders>
            <w:shd w:val="clear" w:color="auto" w:fill="F2F2F2" w:themeFill="background1" w:themeFillShade="F2"/>
            <w:tcPrChange w:id="65" w:author="Smaczny, Stefan" w:date="2022-09-05T17:07:00Z">
              <w:tcPr>
                <w:tcW w:w="2016" w:type="dxa"/>
                <w:shd w:val="clear" w:color="auto" w:fill="F2F2F2" w:themeFill="background1" w:themeFillShade="F2"/>
              </w:tcPr>
            </w:tcPrChange>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0" w:type="dxa"/>
            <w:tcBorders>
              <w:top w:val="nil"/>
              <w:bottom w:val="nil"/>
            </w:tcBorders>
            <w:tcPrChange w:id="66" w:author="Smaczny, Stefan" w:date="2022-09-05T17:07:00Z">
              <w:tcPr>
                <w:tcW w:w="2126" w:type="dxa"/>
              </w:tcPr>
            </w:tcPrChange>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0" w:type="dxa"/>
            <w:tcBorders>
              <w:top w:val="nil"/>
              <w:bottom w:val="nil"/>
            </w:tcBorders>
            <w:tcPrChange w:id="67" w:author="Smaczny, Stefan" w:date="2022-09-05T17:07:00Z">
              <w:tcPr>
                <w:tcW w:w="2126" w:type="dxa"/>
              </w:tcPr>
            </w:tcPrChange>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0" w:type="dxa"/>
            <w:tcBorders>
              <w:top w:val="nil"/>
              <w:bottom w:val="nil"/>
            </w:tcBorders>
            <w:tcPrChange w:id="68" w:author="Smaczny, Stefan" w:date="2022-09-05T17:07:00Z">
              <w:tcPr>
                <w:tcW w:w="1276" w:type="dxa"/>
              </w:tcPr>
            </w:tcPrChange>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69" w:author="Smaczny, Stefan" w:date="2022-09-05T17:07:00Z">
              <w:tcPr>
                <w:tcW w:w="2096" w:type="dxa"/>
              </w:tcPr>
            </w:tcPrChange>
          </w:tcPr>
          <w:p w14:paraId="3F4A6A49" w14:textId="6FE9A23E" w:rsidR="00BA3830" w:rsidRPr="006D5155" w:rsidRDefault="00BA3830" w:rsidP="00246198">
            <w:pPr>
              <w:rPr>
                <w:b w:val="0"/>
                <w:bCs w:val="0"/>
                <w:i/>
                <w:iCs/>
                <w:sz w:val="18"/>
                <w:szCs w:val="18"/>
              </w:rPr>
            </w:pPr>
            <w:commentRangeStart w:id="70"/>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commentRangeEnd w:id="70"/>
            <w:r w:rsidR="008D4E18">
              <w:rPr>
                <w:rStyle w:val="Kommentarzeichen"/>
                <w:b w:val="0"/>
                <w:bCs w:val="0"/>
              </w:rPr>
              <w:commentReference w:id="70"/>
            </w:r>
          </w:p>
        </w:tc>
        <w:tc>
          <w:tcPr>
            <w:tcW w:w="0" w:type="dxa"/>
            <w:tcBorders>
              <w:top w:val="nil"/>
              <w:bottom w:val="nil"/>
            </w:tcBorders>
            <w:shd w:val="clear" w:color="auto" w:fill="F2F2F2" w:themeFill="background1" w:themeFillShade="F2"/>
            <w:tcPrChange w:id="71" w:author="Smaczny, Stefan" w:date="2022-09-05T17:07:00Z">
              <w:tcPr>
                <w:tcW w:w="2016" w:type="dxa"/>
                <w:shd w:val="clear" w:color="auto" w:fill="F2F2F2" w:themeFill="background1" w:themeFillShade="F2"/>
              </w:tcPr>
            </w:tcPrChange>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0" w:type="dxa"/>
            <w:tcBorders>
              <w:top w:val="nil"/>
              <w:bottom w:val="nil"/>
            </w:tcBorders>
            <w:tcPrChange w:id="72" w:author="Smaczny, Stefan" w:date="2022-09-05T17:07:00Z">
              <w:tcPr>
                <w:tcW w:w="2126" w:type="dxa"/>
              </w:tcPr>
            </w:tcPrChange>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0" w:type="dxa"/>
            <w:tcBorders>
              <w:top w:val="nil"/>
              <w:bottom w:val="nil"/>
            </w:tcBorders>
            <w:tcPrChange w:id="73" w:author="Smaczny, Stefan" w:date="2022-09-05T17:07:00Z">
              <w:tcPr>
                <w:tcW w:w="2126" w:type="dxa"/>
              </w:tcPr>
            </w:tcPrChange>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0" w:type="dxa"/>
            <w:tcBorders>
              <w:top w:val="nil"/>
              <w:bottom w:val="nil"/>
            </w:tcBorders>
            <w:tcPrChange w:id="74" w:author="Smaczny, Stefan" w:date="2022-09-05T17:07:00Z">
              <w:tcPr>
                <w:tcW w:w="1276" w:type="dxa"/>
              </w:tcPr>
            </w:tcPrChange>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2C4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il"/>
              <w:bottom w:val="nil"/>
            </w:tcBorders>
            <w:tcPrChange w:id="75" w:author="Smaczny, Stefan" w:date="2022-09-05T17:07:00Z">
              <w:tcPr>
                <w:tcW w:w="2096" w:type="dxa"/>
              </w:tcPr>
            </w:tcPrChange>
          </w:tcPr>
          <w:p w14:paraId="04990FC6" w14:textId="315E7FA7" w:rsidR="00DC358D" w:rsidRPr="006D5155" w:rsidRDefault="00DC358D"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Mean z-Score</w:t>
            </w:r>
          </w:p>
        </w:tc>
        <w:tc>
          <w:tcPr>
            <w:tcW w:w="0" w:type="dxa"/>
            <w:tcBorders>
              <w:top w:val="nil"/>
              <w:bottom w:val="nil"/>
            </w:tcBorders>
            <w:shd w:val="clear" w:color="auto" w:fill="F2F2F2" w:themeFill="background1" w:themeFillShade="F2"/>
            <w:tcPrChange w:id="76" w:author="Smaczny, Stefan" w:date="2022-09-05T17:07:00Z">
              <w:tcPr>
                <w:tcW w:w="2016" w:type="dxa"/>
                <w:shd w:val="clear" w:color="auto" w:fill="F2F2F2" w:themeFill="background1" w:themeFillShade="F2"/>
              </w:tcPr>
            </w:tcPrChange>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0" w:type="dxa"/>
            <w:tcBorders>
              <w:top w:val="nil"/>
              <w:bottom w:val="nil"/>
            </w:tcBorders>
            <w:tcPrChange w:id="77" w:author="Smaczny, Stefan" w:date="2022-09-05T17:07:00Z">
              <w:tcPr>
                <w:tcW w:w="2126" w:type="dxa"/>
              </w:tcPr>
            </w:tcPrChange>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0" w:type="dxa"/>
            <w:tcBorders>
              <w:top w:val="nil"/>
              <w:bottom w:val="nil"/>
            </w:tcBorders>
            <w:tcPrChange w:id="78" w:author="Smaczny, Stefan" w:date="2022-09-05T17:07:00Z">
              <w:tcPr>
                <w:tcW w:w="2126" w:type="dxa"/>
              </w:tcPr>
            </w:tcPrChange>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0" w:type="dxa"/>
            <w:tcBorders>
              <w:top w:val="nil"/>
              <w:bottom w:val="nil"/>
            </w:tcBorders>
            <w:tcPrChange w:id="79" w:author="Smaczny, Stefan" w:date="2022-09-05T17:07:00Z">
              <w:tcPr>
                <w:tcW w:w="1276" w:type="dxa"/>
              </w:tcPr>
            </w:tcPrChange>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2C4234">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18" w:space="0" w:color="auto"/>
            </w:tcBorders>
            <w:tcPrChange w:id="80" w:author="Smaczny, Stefan" w:date="2022-09-05T17:07:00Z">
              <w:tcPr>
                <w:tcW w:w="2096" w:type="dxa"/>
              </w:tcPr>
            </w:tcPrChange>
          </w:tcPr>
          <w:p w14:paraId="683FEFDA" w14:textId="77777777" w:rsidR="00BA3830" w:rsidRPr="006D5155" w:rsidRDefault="00BA3830" w:rsidP="00246198">
            <w:pPr>
              <w:rPr>
                <w:sz w:val="18"/>
                <w:szCs w:val="18"/>
              </w:rPr>
            </w:pPr>
            <w:commentRangeStart w:id="81"/>
            <w:r w:rsidRPr="006D5155">
              <w:rPr>
                <w:sz w:val="18"/>
                <w:szCs w:val="18"/>
              </w:rPr>
              <w:t xml:space="preserve">Visual field defects </w:t>
            </w:r>
            <w:r w:rsidRPr="006D5155">
              <w:rPr>
                <w:b w:val="0"/>
                <w:bCs w:val="0"/>
                <w:i/>
                <w:iCs/>
                <w:sz w:val="16"/>
                <w:szCs w:val="16"/>
              </w:rPr>
              <w:t>(N)</w:t>
            </w:r>
          </w:p>
        </w:tc>
        <w:tc>
          <w:tcPr>
            <w:tcW w:w="0" w:type="dxa"/>
            <w:tcBorders>
              <w:top w:val="nil"/>
              <w:bottom w:val="single" w:sz="18" w:space="0" w:color="auto"/>
            </w:tcBorders>
            <w:shd w:val="clear" w:color="auto" w:fill="F2F2F2" w:themeFill="background1" w:themeFillShade="F2"/>
            <w:tcPrChange w:id="82" w:author="Smaczny, Stefan" w:date="2022-09-05T17:07:00Z">
              <w:tcPr>
                <w:tcW w:w="2016" w:type="dxa"/>
                <w:shd w:val="clear" w:color="auto" w:fill="F2F2F2" w:themeFill="background1" w:themeFillShade="F2"/>
              </w:tcPr>
            </w:tcPrChange>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0" w:type="dxa"/>
            <w:tcBorders>
              <w:top w:val="nil"/>
              <w:bottom w:val="single" w:sz="18" w:space="0" w:color="auto"/>
            </w:tcBorders>
            <w:tcPrChange w:id="83" w:author="Smaczny, Stefan" w:date="2022-09-05T17:07:00Z">
              <w:tcPr>
                <w:tcW w:w="2126" w:type="dxa"/>
              </w:tcPr>
            </w:tcPrChange>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4" w:author="Smaczny, Stefan" w:date="2022-09-05T17:07:00Z">
              <w:tcPr>
                <w:tcW w:w="2126" w:type="dxa"/>
              </w:tcPr>
            </w:tcPrChange>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0" w:type="dxa"/>
            <w:tcBorders>
              <w:top w:val="nil"/>
              <w:bottom w:val="single" w:sz="18" w:space="0" w:color="auto"/>
            </w:tcBorders>
            <w:tcPrChange w:id="85" w:author="Smaczny, Stefan" w:date="2022-09-05T17:07:00Z">
              <w:tcPr>
                <w:tcW w:w="1276" w:type="dxa"/>
              </w:tcPr>
            </w:tcPrChange>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commentRangeEnd w:id="81"/>
            <w:r w:rsidR="002C4234">
              <w:rPr>
                <w:rStyle w:val="Kommentarzeichen"/>
              </w:rPr>
              <w:commentReference w:id="81"/>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test (‘b’, for categorical variables) was calculated. p-</w:t>
      </w:r>
      <w:commentRangeStart w:id="86"/>
      <w:commentRangeStart w:id="87"/>
      <w:r w:rsidR="00AA3D9F" w:rsidRPr="006D5155">
        <w:rPr>
          <w:sz w:val="18"/>
          <w:szCs w:val="18"/>
        </w:rPr>
        <w:t>values</w:t>
      </w:r>
      <w:commentRangeEnd w:id="86"/>
      <w:r w:rsidR="00E57841">
        <w:rPr>
          <w:rStyle w:val="Kommentarzeichen"/>
        </w:rPr>
        <w:commentReference w:id="86"/>
      </w:r>
      <w:commentRangeEnd w:id="87"/>
      <w:r w:rsidR="0020347C">
        <w:rPr>
          <w:rStyle w:val="Kommentarzeichen"/>
        </w:rPr>
        <w:commentReference w:id="87"/>
      </w:r>
      <w:r w:rsidR="00AA3D9F" w:rsidRPr="006D5155">
        <w:rPr>
          <w:sz w:val="18"/>
          <w:szCs w:val="18"/>
        </w:rPr>
        <w:t xml:space="preserve">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proofErr w:type="spellStart"/>
      <w:r>
        <w:fldChar w:fldCharType="begin"/>
      </w:r>
      <w:r>
        <w:instrText xml:space="preserve"> HYPERLINK \l "rordenkarnath2010" </w:instrText>
      </w:r>
      <w:r>
        <w:fldChar w:fldCharType="separate"/>
      </w:r>
      <w:r w:rsidR="00196F92" w:rsidRPr="006D5155">
        <w:rPr>
          <w:rStyle w:val="Hyperlink"/>
          <w:rFonts w:ascii="Ebrima" w:hAnsi="Ebrima"/>
          <w:sz w:val="18"/>
          <w:szCs w:val="18"/>
        </w:rPr>
        <w:t>Rorden</w:t>
      </w:r>
      <w:proofErr w:type="spellEnd"/>
      <w:r w:rsidR="00196F92" w:rsidRPr="006D5155">
        <w:rPr>
          <w:rStyle w:val="Hyperlink"/>
          <w:rFonts w:ascii="Ebrima" w:hAnsi="Ebrima"/>
          <w:sz w:val="18"/>
          <w:szCs w:val="18"/>
        </w:rPr>
        <w:t xml:space="preserve"> &amp; Karnath, 2010</w:t>
      </w:r>
      <w:r>
        <w:rPr>
          <w:rStyle w:val="Hyperlink"/>
          <w:rFonts w:ascii="Ebrima" w:hAnsi="Ebrima"/>
          <w:sz w:val="18"/>
          <w:szCs w:val="18"/>
        </w:rPr>
        <w:fldChar w:fldCharType="end"/>
      </w:r>
      <w:r w:rsidR="00196F92" w:rsidRPr="006D5155">
        <w:rPr>
          <w:sz w:val="18"/>
          <w:szCs w:val="18"/>
        </w:rPr>
        <w:t>)</w:t>
      </w:r>
    </w:p>
    <w:bookmarkEnd w:id="4"/>
    <w:p w14:paraId="3969C7B3" w14:textId="77777777" w:rsidR="00483B4A" w:rsidRPr="006D5155" w:rsidRDefault="00483B4A" w:rsidP="00483B4A"/>
    <w:p w14:paraId="50424A5A" w14:textId="3DE59105" w:rsidR="00A0198A" w:rsidRPr="006D5155" w:rsidRDefault="008A06EC" w:rsidP="006D5155">
      <w:pPr>
        <w:pStyle w:val="berschrift3"/>
        <w:numPr>
          <w:ilvl w:val="1"/>
          <w:numId w:val="13"/>
        </w:numPr>
      </w:pPr>
      <w:bookmarkStart w:id="88" w:name="_Behavioural_Data"/>
      <w:bookmarkStart w:id="89" w:name="_Toc112150470"/>
      <w:bookmarkEnd w:id="88"/>
      <w:r w:rsidRPr="006D5155">
        <w:t>Behavioural Data</w:t>
      </w:r>
      <w:bookmarkEnd w:id="89"/>
    </w:p>
    <w:p w14:paraId="42B87965" w14:textId="34058405" w:rsidR="008A06EC" w:rsidRPr="006D5155" w:rsidRDefault="008D62DA" w:rsidP="00A0198A">
      <w:bookmarkStart w:id="90"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 xml:space="preserve">Weintraub &amp; </w:t>
        </w:r>
        <w:proofErr w:type="spellStart"/>
        <w:r w:rsidR="0089785B" w:rsidRPr="006D5155">
          <w:rPr>
            <w:rStyle w:val="Hyperlink"/>
            <w:rFonts w:ascii="Ebrima" w:hAnsi="Ebrima"/>
            <w:color w:val="7F7F7F" w:themeColor="text1" w:themeTint="80"/>
          </w:rPr>
          <w:t>Mesulam</w:t>
        </w:r>
        <w:proofErr w:type="spellEnd"/>
        <w:r w:rsidR="0089785B" w:rsidRPr="006D5155">
          <w:rPr>
            <w:rStyle w:val="Hyperlink"/>
            <w:rFonts w:ascii="Ebrima" w:hAnsi="Ebrima"/>
            <w:color w:val="7F7F7F" w:themeColor="text1" w:themeTint="80"/>
          </w:rPr>
          <w:t>,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 xml:space="preserve">Gauthier, </w:t>
        </w:r>
        <w:proofErr w:type="spellStart"/>
        <w:r w:rsidR="0089785B" w:rsidRPr="006D5155">
          <w:rPr>
            <w:rStyle w:val="Hyperlink"/>
            <w:rFonts w:ascii="Ebrima" w:hAnsi="Ebrima"/>
          </w:rPr>
          <w:t>Dehaut</w:t>
        </w:r>
        <w:proofErr w:type="spellEnd"/>
        <w:r w:rsidR="0089785B" w:rsidRPr="006D5155">
          <w:rPr>
            <w:rStyle w:val="Hyperlink"/>
            <w:rFonts w:ascii="Ebrima" w:hAnsi="Ebrima"/>
          </w:rPr>
          <w:t xml:space="preserve"> &amp; </w:t>
        </w:r>
        <w:proofErr w:type="spellStart"/>
        <w:r w:rsidR="0089785B" w:rsidRPr="006D5155">
          <w:rPr>
            <w:rStyle w:val="Hyperlink"/>
            <w:rFonts w:ascii="Ebrima" w:hAnsi="Ebrima"/>
          </w:rPr>
          <w:t>Joanette</w:t>
        </w:r>
        <w:proofErr w:type="spellEnd"/>
        <w:r w:rsidR="0089785B" w:rsidRPr="006D5155">
          <w:rPr>
            <w:rStyle w:val="Hyperlink"/>
            <w:rFonts w:ascii="Ebrima" w:hAnsi="Ebrima"/>
          </w:rPr>
          <w:t>, 1989</w:t>
        </w:r>
      </w:hyperlink>
      <w:r w:rsidR="006C6739" w:rsidRPr="006D5155">
        <w:t xml:space="preserve">) and a </w:t>
      </w:r>
      <w:r w:rsidR="00F76B93" w:rsidRPr="006D5155">
        <w:t>copying</w:t>
      </w:r>
      <w:r w:rsidR="006C6739" w:rsidRPr="006D5155">
        <w:t xml:space="preserve"> task (</w:t>
      </w:r>
      <w:hyperlink w:anchor="karnathniemeier2002" w:history="1">
        <w:r w:rsidR="00E26B47" w:rsidRPr="006D5155">
          <w:rPr>
            <w:rStyle w:val="Hyperlink"/>
            <w:rFonts w:ascii="Ebrima" w:hAnsi="Ebrima"/>
          </w:rPr>
          <w:t xml:space="preserve">Karnath &amp; </w:t>
        </w:r>
        <w:proofErr w:type="spellStart"/>
        <w:r w:rsidR="00E26B47" w:rsidRPr="006D5155">
          <w:rPr>
            <w:rStyle w:val="Hyperlink"/>
            <w:rFonts w:ascii="Ebrima" w:hAnsi="Ebrima"/>
          </w:rPr>
          <w:t>Niemeier</w:t>
        </w:r>
        <w:proofErr w:type="spellEnd"/>
        <w:r w:rsidR="00E26B47" w:rsidRPr="006D5155">
          <w:rPr>
            <w:rStyle w:val="Hyperlink"/>
            <w:rFonts w:ascii="Ebrima" w:hAnsi="Ebrima"/>
          </w:rPr>
          <w:t>, 2002</w:t>
        </w:r>
      </w:hyperlink>
      <w:r w:rsidR="0089785B" w:rsidRPr="006D5155">
        <w:t xml:space="preserve">; see </w:t>
      </w:r>
      <w:hyperlink w:anchor="rordenkarnath2010" w:history="1">
        <w:proofErr w:type="spellStart"/>
        <w:r w:rsidR="0089785B" w:rsidRPr="006D5155">
          <w:rPr>
            <w:rStyle w:val="Hyperlink"/>
            <w:rFonts w:ascii="Ebrima" w:hAnsi="Ebrima"/>
          </w:rPr>
          <w:t>Rorden</w:t>
        </w:r>
        <w:proofErr w:type="spellEnd"/>
        <w:r w:rsidR="0089785B" w:rsidRPr="006D5155">
          <w:rPr>
            <w:rStyle w:val="Hyperlink"/>
            <w:rFonts w:ascii="Ebrima" w:hAnsi="Ebrima"/>
          </w:rPr>
          <w:t xml:space="preserve">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 xml:space="preserve">s are 60 instances of the letter “A”, which are distributed among other distractor letters, while in the </w:t>
      </w:r>
      <w:commentRangeStart w:id="91"/>
      <w:r w:rsidR="00524012" w:rsidRPr="006D5155">
        <w:t xml:space="preserve">Bells </w:t>
      </w:r>
      <w:commentRangeEnd w:id="91"/>
      <w:r w:rsidR="00EB1125">
        <w:rPr>
          <w:rStyle w:val="Kommentarzeichen"/>
        </w:rPr>
        <w:commentReference w:id="91"/>
      </w:r>
      <w:r w:rsidR="00524012" w:rsidRPr="006D5155">
        <w:t>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(CoC</w:t>
      </w:r>
      <w:r w:rsidR="00784EDD" w:rsidRPr="006D5155">
        <w:t xml:space="preserve">; </w:t>
      </w:r>
      <w:hyperlink w:anchor="rordenkarnath2010" w:history="1">
        <w:proofErr w:type="spellStart"/>
        <w:r w:rsidR="00784EDD" w:rsidRPr="006D5155">
          <w:rPr>
            <w:rStyle w:val="Hyperlink"/>
            <w:rFonts w:ascii="Ebrima" w:hAnsi="Ebrima"/>
          </w:rPr>
          <w:t>Rorden</w:t>
        </w:r>
        <w:proofErr w:type="spellEnd"/>
        <w:r w:rsidR="00784EDD" w:rsidRPr="006D5155">
          <w:rPr>
            <w:rStyle w:val="Hyperlink"/>
            <w:rFonts w:ascii="Ebrima" w:hAnsi="Ebrima"/>
          </w:rPr>
          <w:t xml:space="preserve"> &amp; Karnath,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commentRangeStart w:id="92"/>
      <w:r w:rsidR="00E728DC" w:rsidRPr="006D5155">
        <w:t>7</w:t>
      </w:r>
      <w:commentRangeEnd w:id="92"/>
      <w:r w:rsidR="008A6BAD">
        <w:rPr>
          <w:rStyle w:val="Kommentarzeichen"/>
        </w:rPr>
        <w:commentReference w:id="92"/>
      </w:r>
      <w:r w:rsidR="00E728DC" w:rsidRPr="006D5155">
        <w:t xml:space="preserve">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xml:space="preserve">, </w:t>
      </w:r>
      <w:commentRangeStart w:id="93"/>
      <w:r w:rsidRPr="006D5155">
        <w:t>since those groups did not differ signifi</w:t>
      </w:r>
      <w:r w:rsidR="00DC0715" w:rsidRPr="006D5155">
        <w:t>cantly as assessed by a t-test</w:t>
      </w:r>
      <w:commentRangeEnd w:id="93"/>
      <w:r w:rsidR="006C138D">
        <w:rPr>
          <w:rStyle w:val="Kommentarzeichen"/>
        </w:rPr>
        <w:commentReference w:id="93"/>
      </w:r>
      <w:r w:rsidR="00DC0715" w:rsidRPr="006D5155">
        <w:t>.</w:t>
      </w:r>
    </w:p>
    <w:p w14:paraId="7CFD8D3E" w14:textId="77777777" w:rsidR="00DC0715" w:rsidRPr="006D5155" w:rsidRDefault="00DC0715" w:rsidP="00A0198A"/>
    <w:p w14:paraId="1564C690" w14:textId="73020ED0" w:rsidR="00CB3E93" w:rsidRPr="006D5155" w:rsidRDefault="00CB3E93" w:rsidP="006D5155">
      <w:pPr>
        <w:pStyle w:val="berschrift3"/>
        <w:numPr>
          <w:ilvl w:val="1"/>
          <w:numId w:val="13"/>
        </w:numPr>
      </w:pPr>
      <w:bookmarkStart w:id="94" w:name="_Toc112150471"/>
      <w:r w:rsidRPr="006D5155">
        <w:t>Neuroimaging Data</w:t>
      </w:r>
      <w:bookmarkEnd w:id="94"/>
    </w:p>
    <w:p w14:paraId="5110C47C" w14:textId="0AE302E3" w:rsidR="00E16000" w:rsidRPr="006D5155" w:rsidRDefault="00CB3E93" w:rsidP="005A7ED5">
      <w:r w:rsidRPr="006D5155">
        <w:t xml:space="preserve">We used the neuroimaging data acquired during the patients’ clinical investigation at the Centre of Neurology. </w:t>
      </w:r>
      <w:del w:id="95" w:author="Smaczny, Stefan" w:date="2022-09-05T17:15:00Z">
        <w:r w:rsidRPr="006D5155" w:rsidDel="00CE2B32">
          <w:delText>Since those</w:delText>
        </w:r>
        <w:r w:rsidR="00D06FE6" w:rsidRPr="006D5155" w:rsidDel="00CE2B32">
          <w:delText xml:space="preserve"> scans </w:delText>
        </w:r>
        <w:r w:rsidR="00AE6D8F" w:rsidRPr="006D5155" w:rsidDel="00CE2B32">
          <w:delText xml:space="preserve">were acquired for diagnostic and medical purposes, </w:delText>
        </w:r>
        <w:r w:rsidR="00D06FE6" w:rsidRPr="006D5155" w:rsidDel="00CE2B32">
          <w:delText>we did not have any influence on the</w:delText>
        </w:r>
        <w:r w:rsidR="00EA6BA6" w:rsidRPr="006D5155" w:rsidDel="00CE2B32">
          <w:delText xml:space="preserve">ir modality or when the images were acquired. </w:delText>
        </w:r>
      </w:del>
      <w:r w:rsidR="00EA6BA6" w:rsidRPr="006D5155">
        <w:t>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9E07A80"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xml:space="preserve">). </w:t>
      </w:r>
      <w:commentRangeStart w:id="96"/>
      <w:r w:rsidR="0005473C" w:rsidRPr="006D5155">
        <w:t>For the remaining patients (n = 4</w:t>
      </w:r>
      <w:r w:rsidR="00AE6D8F" w:rsidRPr="006D5155">
        <w:t>3</w:t>
      </w:r>
      <w:r w:rsidR="0005473C" w:rsidRPr="006D5155">
        <w:t>), we used a combination of two modalities (e.g., DWI and T1</w:t>
      </w:r>
      <w:commentRangeEnd w:id="96"/>
      <w:r w:rsidR="00D42A73">
        <w:rPr>
          <w:rStyle w:val="Kommentarzeichen"/>
        </w:rPr>
        <w:commentReference w:id="96"/>
      </w:r>
      <w:r w:rsidR="0005473C" w:rsidRPr="006D5155">
        <w:t xml:space="preserve">;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2</w:t>
        </w:r>
      </w:hyperlink>
      <w:r w:rsidR="0005473C" w:rsidRPr="006D5155">
        <w:t xml:space="preserve"> for a full list).</w:t>
      </w:r>
    </w:p>
    <w:p w14:paraId="7D852C73" w14:textId="7E0E4C62" w:rsidR="00242682" w:rsidRPr="006D5155" w:rsidRDefault="00D06FE6" w:rsidP="005A7ED5">
      <w:bookmarkStart w:id="97" w:name="_Hlk104548924"/>
      <w:bookmarkEnd w:id="90"/>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11" w:history="1">
        <w:r w:rsidR="003B65EB" w:rsidRPr="006D5155">
          <w:rPr>
            <w:rStyle w:val="Hyperlink"/>
            <w:rFonts w:ascii="Ebrima" w:hAnsi="Ebrima"/>
          </w:rPr>
          <w:t>MathWorks</w:t>
        </w:r>
      </w:hyperlink>
      <w:ins w:id="98" w:author="Lisa" w:date="2022-09-09T17:04:00Z">
        <w:r w:rsidR="004B6F6F">
          <w:rPr>
            <w:rStyle w:val="Hyperlink"/>
            <w:rFonts w:ascii="Ebrima" w:hAnsi="Ebrima"/>
          </w:rPr>
          <w:t xml:space="preserve">, </w:t>
        </w:r>
        <w:r w:rsidR="004B6F6F" w:rsidRPr="004B6F6F">
          <w:t>Inc., Natick, USA</w:t>
        </w:r>
      </w:ins>
      <w:r w:rsidR="003B65EB" w:rsidRPr="006D5155">
        <w:t>)</w:t>
      </w:r>
      <w:r w:rsidR="0082154F" w:rsidRPr="006D5155">
        <w:t>, as well as the</w:t>
      </w:r>
      <w:r w:rsidR="003B65EB" w:rsidRPr="006D5155">
        <w:t xml:space="preserve"> SPM12 toolbox (</w:t>
      </w:r>
      <w:proofErr w:type="spellStart"/>
      <w:r>
        <w:fldChar w:fldCharType="begin"/>
      </w:r>
      <w:r>
        <w:instrText xml:space="preserve"> HYPERLINK "https://www.fil.ion.ucl.ac.uk/spm/software/spm12/" </w:instrText>
      </w:r>
      <w:r>
        <w:fldChar w:fldCharType="separate"/>
      </w:r>
      <w:r w:rsidR="003B65EB" w:rsidRPr="006D5155">
        <w:rPr>
          <w:rStyle w:val="Hyperlink"/>
          <w:rFonts w:ascii="Ebrima" w:hAnsi="Ebrima"/>
        </w:rPr>
        <w:t>Wellcome</w:t>
      </w:r>
      <w:proofErr w:type="spellEnd"/>
      <w:r w:rsidR="003B65EB" w:rsidRPr="006D5155">
        <w:rPr>
          <w:rStyle w:val="Hyperlink"/>
          <w:rFonts w:ascii="Ebrima" w:hAnsi="Ebrima"/>
        </w:rPr>
        <w:t xml:space="preserve"> Department of Cognitive Neurology, London</w:t>
      </w:r>
      <w:r>
        <w:rPr>
          <w:rStyle w:val="Hyperlink"/>
          <w:rFonts w:ascii="Ebrima" w:hAnsi="Ebrima"/>
        </w:rPr>
        <w:fldChar w:fldCharType="end"/>
      </w:r>
      <w:ins w:id="99" w:author="Lisa" w:date="2022-09-09T17:04:00Z">
        <w:r w:rsidR="00CB1C7A">
          <w:rPr>
            <w:rStyle w:val="Hyperlink"/>
            <w:rFonts w:ascii="Ebrima" w:hAnsi="Ebrima"/>
          </w:rPr>
          <w:t>, UK</w:t>
        </w:r>
      </w:ins>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 xml:space="preserve">de </w:t>
        </w:r>
        <w:proofErr w:type="spellStart"/>
        <w:r w:rsidR="00242682" w:rsidRPr="006D5155">
          <w:rPr>
            <w:rStyle w:val="Hyperlink"/>
            <w:rFonts w:ascii="Ebrima" w:hAnsi="Ebrima"/>
          </w:rPr>
          <w:t>Haan</w:t>
        </w:r>
        <w:proofErr w:type="spellEnd"/>
        <w:r w:rsidR="00242682" w:rsidRPr="006D5155">
          <w:rPr>
            <w:rStyle w:val="Hyperlink"/>
            <w:rFonts w:ascii="Ebrima" w:hAnsi="Ebrima"/>
          </w:rPr>
          <w:t xml:space="preserve"> and Karnath,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26D48A19"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 xml:space="preserve">registered using the SPM12 function as a first step. </w:t>
      </w:r>
      <w:del w:id="100" w:author="Lisa" w:date="2022-09-09T17:07:00Z">
        <w:r w:rsidRPr="006D5155" w:rsidDel="008D6C9E">
          <w:delText>If only a single image was available, this step was skipped.</w:delText>
        </w:r>
      </w:del>
    </w:p>
    <w:p w14:paraId="796B1837" w14:textId="343DC5EE" w:rsidR="007F6BA8" w:rsidRPr="006D5155" w:rsidRDefault="00E0356F" w:rsidP="005A7ED5">
      <w:r w:rsidRPr="006D5155">
        <w:t xml:space="preserve">Then, </w:t>
      </w:r>
      <w:r w:rsidR="00AE6D8F" w:rsidRPr="006D5155">
        <w:t xml:space="preserve">we used </w:t>
      </w:r>
      <w:r w:rsidRPr="006D5155">
        <w:t>t</w:t>
      </w:r>
      <w:r w:rsidR="003B65EB" w:rsidRPr="006D5155">
        <w:t xml:space="preserve">he </w:t>
      </w:r>
      <w:ins w:id="101" w:author="Lisa" w:date="2022-09-09T17:28:00Z">
        <w:r w:rsidR="00ED44FD">
          <w:t>‘</w:t>
        </w:r>
      </w:ins>
      <w:r w:rsidR="003B65EB" w:rsidRPr="006D5155">
        <w:t xml:space="preserve">Clusterize </w:t>
      </w:r>
      <w:ins w:id="102" w:author="Lisa" w:date="2022-09-09T17:28:00Z">
        <w:r w:rsidR="00ED44FD">
          <w:t>T</w:t>
        </w:r>
      </w:ins>
      <w:del w:id="103" w:author="Lisa" w:date="2022-09-09T17:28:00Z">
        <w:r w:rsidR="003B65EB" w:rsidRPr="006D5155" w:rsidDel="00ED44FD">
          <w:delText>t</w:delText>
        </w:r>
      </w:del>
      <w:r w:rsidR="003B65EB" w:rsidRPr="006D5155">
        <w:t>oolbox</w:t>
      </w:r>
      <w:ins w:id="104" w:author="Lisa" w:date="2022-09-09T17:28:00Z">
        <w:r w:rsidR="00ED44FD">
          <w:t>’</w:t>
        </w:r>
      </w:ins>
      <w:r w:rsidR="003B65EB" w:rsidRPr="006D5155">
        <w:t xml:space="preserve"> (</w:t>
      </w:r>
      <w:proofErr w:type="spellStart"/>
      <w:r>
        <w:fldChar w:fldCharType="begin"/>
      </w:r>
      <w:r>
        <w:instrText xml:space="preserve"> HYPERLINK \l "clas2012" </w:instrText>
      </w:r>
      <w:r>
        <w:fldChar w:fldCharType="separate"/>
      </w:r>
      <w:r w:rsidR="00907C33" w:rsidRPr="006D5155">
        <w:rPr>
          <w:rStyle w:val="Hyperlink"/>
          <w:rFonts w:ascii="Ebrima" w:hAnsi="Ebrima"/>
        </w:rPr>
        <w:t>Clas</w:t>
      </w:r>
      <w:proofErr w:type="spellEnd"/>
      <w:r w:rsidR="00907C33" w:rsidRPr="006D5155">
        <w:rPr>
          <w:rStyle w:val="Hyperlink"/>
          <w:rFonts w:ascii="Ebrima" w:hAnsi="Ebrima"/>
        </w:rPr>
        <w:t xml:space="preserve"> et al., 2012</w:t>
      </w:r>
      <w:r>
        <w:rPr>
          <w:rStyle w:val="Hyperlink"/>
          <w:rFonts w:ascii="Ebrima" w:hAnsi="Ebrima"/>
        </w:rPr>
        <w:fldChar w:fldCharType="end"/>
      </w:r>
      <w:r w:rsidR="00907C33" w:rsidRPr="006D5155">
        <w:t xml:space="preserve">; </w:t>
      </w:r>
      <w:hyperlink w:anchor="dehaan2015" w:history="1">
        <w:r w:rsidR="003B65EB" w:rsidRPr="006D5155">
          <w:rPr>
            <w:rStyle w:val="Hyperlink"/>
            <w:rFonts w:ascii="Ebrima" w:hAnsi="Ebrima"/>
          </w:rPr>
          <w:t xml:space="preserve">de </w:t>
        </w:r>
        <w:proofErr w:type="spellStart"/>
        <w:r w:rsidR="003B65EB" w:rsidRPr="006D5155">
          <w:rPr>
            <w:rStyle w:val="Hyperlink"/>
            <w:rFonts w:ascii="Ebrima" w:hAnsi="Ebrima"/>
          </w:rPr>
          <w:t>Haan</w:t>
        </w:r>
        <w:proofErr w:type="spellEnd"/>
        <w:r w:rsidR="003B65EB" w:rsidRPr="006D5155">
          <w:rPr>
            <w:rStyle w:val="Hyperlink"/>
            <w:rFonts w:ascii="Ebrima" w:hAnsi="Ebrima"/>
          </w:rPr>
          <w:t xml:space="preserve"> et al., 2015</w:t>
        </w:r>
      </w:hyperlink>
      <w:r w:rsidR="003B65EB" w:rsidRPr="006D5155">
        <w:t xml:space="preserve">) </w:t>
      </w:r>
      <w:ins w:id="105" w:author="Lisa" w:date="2022-09-09T17:40:00Z">
        <w:r w:rsidR="003330EA">
          <w:t xml:space="preserve">for SPM </w:t>
        </w:r>
      </w:ins>
      <w:r w:rsidR="003B65EB" w:rsidRPr="006D5155">
        <w:t>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 xml:space="preserve">ntial lesions, i.e., </w:t>
      </w:r>
      <w:proofErr w:type="gramStart"/>
      <w:r w:rsidR="004331E1" w:rsidRPr="006D5155">
        <w:t>hyper-</w:t>
      </w:r>
      <w:proofErr w:type="gramEnd"/>
      <w:r w:rsidR="004331E1" w:rsidRPr="006D5155">
        <w:t xml:space="preserve"> or hypointense areas,</w:t>
      </w:r>
      <w:r w:rsidR="00302C6D" w:rsidRPr="006D5155">
        <w:t xml:space="preserve"> </w:t>
      </w:r>
      <w:r w:rsidR="00FE4CAA" w:rsidRPr="006D5155">
        <w:t xml:space="preserve">by clustering the image </w:t>
      </w:r>
      <w:r w:rsidR="00302C6D" w:rsidRPr="006D5155">
        <w:t xml:space="preserve">according to a </w:t>
      </w:r>
      <w:commentRangeStart w:id="106"/>
      <w:r w:rsidR="00302C6D" w:rsidRPr="006D5155">
        <w:t>previously selected intensity threshold</w:t>
      </w:r>
      <w:commentRangeEnd w:id="106"/>
      <w:r w:rsidR="008D6C9E">
        <w:rPr>
          <w:rStyle w:val="Kommentarzeichen"/>
        </w:rPr>
        <w:commentReference w:id="106"/>
      </w:r>
      <w:r w:rsidR="00302C6D" w:rsidRPr="006D5155">
        <w:t xml:space="preserve">. </w:t>
      </w:r>
      <w:r w:rsidR="00907C33" w:rsidRPr="006D5155">
        <w:t xml:space="preserve">Following </w:t>
      </w:r>
      <w:hyperlink w:anchor="clas2012" w:history="1">
        <w:proofErr w:type="spellStart"/>
        <w:r w:rsidR="00907C33" w:rsidRPr="006D5155">
          <w:rPr>
            <w:rStyle w:val="Hyperlink"/>
            <w:rFonts w:ascii="Ebrima" w:hAnsi="Ebrima"/>
          </w:rPr>
          <w:t>Clas</w:t>
        </w:r>
        <w:proofErr w:type="spellEnd"/>
        <w:r w:rsidR="00907C33" w:rsidRPr="006D5155">
          <w:rPr>
            <w:rStyle w:val="Hyperlink"/>
            <w:rFonts w:ascii="Ebrima" w:hAnsi="Ebrima"/>
          </w:rPr>
          <w:t xml:space="preserve">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1528546D" w:rsidR="003B65EB" w:rsidRPr="006D5155" w:rsidRDefault="00471D19" w:rsidP="005A7ED5">
      <w:pPr>
        <w:rPr>
          <w:color w:val="FF9933"/>
        </w:rPr>
      </w:pPr>
      <w:r w:rsidRPr="006D5155">
        <w:t>For p</w:t>
      </w:r>
      <w:r w:rsidR="00302C6D" w:rsidRPr="006D5155">
        <w:t>atients that suffered from both a haemorrhagic stroke as well as an infarct, and as a result exhibited two</w:t>
      </w:r>
      <w:r w:rsidR="004148D1" w:rsidRPr="006D5155">
        <w:t xml:space="preserve"> lesion</w:t>
      </w:r>
      <w:r w:rsidRPr="006D5155">
        <w:t>s of different intensities (</w:t>
      </w:r>
      <w:commentRangeStart w:id="107"/>
      <w:r w:rsidRPr="006D5155">
        <w:t xml:space="preserve">typically hyperintense for the haemorrhage </w:t>
      </w:r>
      <w:r w:rsidR="00563895" w:rsidRPr="006D5155">
        <w:t xml:space="preserve">and </w:t>
      </w:r>
      <w:r w:rsidRPr="006D5155">
        <w:t xml:space="preserve">hypointense for the </w:t>
      </w:r>
      <w:r w:rsidR="00563895" w:rsidRPr="006D5155">
        <w:t>infarct</w:t>
      </w:r>
      <w:commentRangeEnd w:id="107"/>
      <w:r w:rsidR="00C31192">
        <w:rPr>
          <w:rStyle w:val="Kommentarzeichen"/>
        </w:rPr>
        <w:commentReference w:id="107"/>
      </w:r>
      <w:r w:rsidR="00563895" w:rsidRPr="006D5155">
        <w: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was visually inspected for its </w:t>
      </w:r>
      <w:ins w:id="108" w:author="Lisa" w:date="2022-09-09T17:25:00Z">
        <w:r w:rsidR="00164279">
          <w:t xml:space="preserve">good </w:t>
        </w:r>
      </w:ins>
      <w:proofErr w:type="spellStart"/>
      <w:ins w:id="109" w:author="Lisa" w:date="2022-09-09T17:27:00Z">
        <w:r w:rsidR="00164279">
          <w:t>match</w:t>
        </w:r>
      </w:ins>
      <w:del w:id="110" w:author="Lisa" w:date="2022-09-09T17:25:00Z">
        <w:r w:rsidR="002A50CB" w:rsidRPr="006D5155" w:rsidDel="00164279">
          <w:delText xml:space="preserve">correctness </w:delText>
        </w:r>
      </w:del>
      <w:r w:rsidR="002A50CB" w:rsidRPr="006D5155">
        <w:t>by</w:t>
      </w:r>
      <w:proofErr w:type="spellEnd"/>
      <w:r w:rsidR="002A50CB" w:rsidRPr="006D5155">
        <w:t xml:space="preserve"> overlaying it on top of the anatomical scan using the </w:t>
      </w:r>
      <w:proofErr w:type="spellStart"/>
      <w:r w:rsidR="00201C43" w:rsidRPr="006D5155">
        <w:t>MRIcron</w:t>
      </w:r>
      <w:proofErr w:type="spellEnd"/>
      <w:r w:rsidR="002A50CB" w:rsidRPr="006D5155">
        <w:t xml:space="preserve"> software (</w:t>
      </w:r>
      <w:proofErr w:type="spellStart"/>
      <w:r>
        <w:fldChar w:fldCharType="begin"/>
      </w:r>
      <w:r>
        <w:instrText xml:space="preserve"> HYPERLINK \l "rordenbrett2000" </w:instrText>
      </w:r>
      <w:r>
        <w:fldChar w:fldCharType="separate"/>
      </w:r>
      <w:r w:rsidR="00EA6BA6" w:rsidRPr="006D5155">
        <w:rPr>
          <w:rStyle w:val="Hyperlink"/>
          <w:rFonts w:ascii="Ebrima" w:hAnsi="Ebrima"/>
        </w:rPr>
        <w:t>Rorden</w:t>
      </w:r>
      <w:proofErr w:type="spellEnd"/>
      <w:r w:rsidR="00EA6BA6" w:rsidRPr="006D5155">
        <w:rPr>
          <w:rStyle w:val="Hyperlink"/>
          <w:rFonts w:ascii="Ebrima" w:hAnsi="Ebrima"/>
        </w:rPr>
        <w:t xml:space="preserve"> &amp; Brett, 2000</w:t>
      </w:r>
      <w:r>
        <w:rPr>
          <w:rStyle w:val="Hyperlink"/>
          <w:rFonts w:ascii="Ebrima" w:hAnsi="Ebrima"/>
        </w:rPr>
        <w:fldChar w:fldCharType="end"/>
      </w:r>
      <w:r w:rsidR="00EA6BA6" w:rsidRPr="006D5155">
        <w:t xml:space="preserve">; </w:t>
      </w:r>
      <w:hyperlink r:id="rId12"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0A4346AB" w:rsidR="006A5AAF" w:rsidRPr="006D5155" w:rsidRDefault="00CA589B" w:rsidP="00D31EC1">
      <w:r w:rsidRPr="006D5155">
        <w:t xml:space="preserve">Thereafter, the </w:t>
      </w:r>
      <w:ins w:id="111" w:author="Lisa" w:date="2022-09-09T17:28:00Z">
        <w:r w:rsidR="00ED44FD">
          <w:t>‘</w:t>
        </w:r>
      </w:ins>
      <w:r w:rsidRPr="006D5155">
        <w:t xml:space="preserve">Clinical </w:t>
      </w:r>
      <w:ins w:id="112" w:author="Lisa" w:date="2022-09-09T17:28:00Z">
        <w:r w:rsidR="00ED44FD">
          <w:t>T</w:t>
        </w:r>
      </w:ins>
      <w:del w:id="113" w:author="Lisa" w:date="2022-09-09T17:28:00Z">
        <w:r w:rsidRPr="006D5155" w:rsidDel="00ED44FD">
          <w:delText>t</w:delText>
        </w:r>
      </w:del>
      <w:r w:rsidRPr="006D5155">
        <w:t>oolbox</w:t>
      </w:r>
      <w:ins w:id="114" w:author="Lisa" w:date="2022-09-09T17:28:00Z">
        <w:r w:rsidR="00ED44FD">
          <w:t>’</w:t>
        </w:r>
      </w:ins>
      <w:r w:rsidRPr="006D5155">
        <w:t xml:space="preserve"> (</w:t>
      </w:r>
      <w:proofErr w:type="spellStart"/>
      <w:r>
        <w:fldChar w:fldCharType="begin"/>
      </w:r>
      <w:r>
        <w:instrText xml:space="preserve"> HYPERLINK \l "rorden2012" </w:instrText>
      </w:r>
      <w:r>
        <w:fldChar w:fldCharType="separate"/>
      </w:r>
      <w:r w:rsidR="004331E1" w:rsidRPr="006D5155">
        <w:rPr>
          <w:rStyle w:val="Hyperlink"/>
          <w:rFonts w:ascii="Ebrima" w:hAnsi="Ebrima"/>
        </w:rPr>
        <w:t>Rorden</w:t>
      </w:r>
      <w:proofErr w:type="spellEnd"/>
      <w:r w:rsidR="004331E1" w:rsidRPr="006D5155">
        <w:rPr>
          <w:rStyle w:val="Hyperlink"/>
          <w:rFonts w:ascii="Ebrima" w:hAnsi="Ebrima"/>
        </w:rPr>
        <w:t xml:space="preserve"> et al., 2012</w:t>
      </w:r>
      <w:r>
        <w:rPr>
          <w:rStyle w:val="Hyperlink"/>
          <w:rFonts w:ascii="Ebrima" w:hAnsi="Ebrima"/>
        </w:rPr>
        <w:fldChar w:fldCharType="end"/>
      </w:r>
      <w:r w:rsidR="004331E1" w:rsidRPr="006D5155">
        <w:t xml:space="preserve">; </w:t>
      </w:r>
      <w:hyperlink r:id="rId13" w:history="1">
        <w:r w:rsidR="004331E1" w:rsidRPr="006D5155">
          <w:rPr>
            <w:rStyle w:val="Hyperlink"/>
            <w:rFonts w:ascii="Ebrima" w:hAnsi="Ebrima"/>
          </w:rPr>
          <w:t>NITRC, 2014</w:t>
        </w:r>
      </w:hyperlink>
      <w:r w:rsidR="004331E1" w:rsidRPr="006D5155">
        <w:t xml:space="preserve">) </w:t>
      </w:r>
      <w:ins w:id="115" w:author="Lisa" w:date="2022-09-09T17:41:00Z">
        <w:r w:rsidR="003330EA">
          <w:t xml:space="preserve">for SPM </w:t>
        </w:r>
      </w:ins>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commentRangeStart w:id="116"/>
      <w:r w:rsidR="00ED44FD">
        <w:rPr>
          <w:rStyle w:val="Hyperlink"/>
          <w:rFonts w:ascii="Ebrima" w:hAnsi="Ebrima"/>
        </w:rPr>
        <w:fldChar w:fldCharType="begin"/>
      </w:r>
      <w:r w:rsidR="00ED44FD">
        <w:rPr>
          <w:rStyle w:val="Hyperlink"/>
          <w:rFonts w:ascii="Ebrima" w:hAnsi="Ebrima"/>
        </w:rPr>
        <w:instrText xml:space="preserve"> HYPERLINK \l "evans1993MNI" </w:instrText>
      </w:r>
      <w:r w:rsidR="00ED44FD">
        <w:rPr>
          <w:rStyle w:val="Hyperlink"/>
          <w:rFonts w:ascii="Ebrima" w:hAnsi="Ebrima"/>
        </w:rPr>
        <w:fldChar w:fldCharType="separate"/>
      </w:r>
      <w:r w:rsidR="007F6BA8" w:rsidRPr="006D5155">
        <w:rPr>
          <w:rStyle w:val="Hyperlink"/>
          <w:rFonts w:ascii="Ebrima" w:hAnsi="Ebrima"/>
        </w:rPr>
        <w:t>Evans et al., 1993</w:t>
      </w:r>
      <w:r w:rsidR="00ED44FD">
        <w:rPr>
          <w:rStyle w:val="Hyperlink"/>
          <w:rFonts w:ascii="Ebrima" w:hAnsi="Ebrima"/>
        </w:rPr>
        <w:fldChar w:fldCharType="end"/>
      </w:r>
      <w:commentRangeEnd w:id="116"/>
      <w:r w:rsidR="00FD5A08">
        <w:rPr>
          <w:rStyle w:val="Kommentarzeichen"/>
        </w:rPr>
        <w:commentReference w:id="116"/>
      </w:r>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proofErr w:type="gramStart"/>
      <w:r w:rsidR="009D6F84" w:rsidRPr="006D5155">
        <w:t>function, since</w:t>
      </w:r>
      <w:proofErr w:type="gramEnd"/>
      <w:r w:rsidR="009D6F84" w:rsidRPr="006D5155">
        <w:t xml:space="preserve"> it allowed us to normalise the scan </w:t>
      </w:r>
      <w:r w:rsidR="00D31EC1" w:rsidRPr="006D5155">
        <w:t>to an age-matched template</w:t>
      </w:r>
      <w:ins w:id="117" w:author="Lisa" w:date="2022-09-09T17:44:00Z">
        <w:r w:rsidR="000D29A5">
          <w:t xml:space="preserve"> and apply lesion masks</w:t>
        </w:r>
      </w:ins>
      <w:r w:rsidRPr="006D5155">
        <w:t xml:space="preserve">. </w:t>
      </w:r>
      <w:r w:rsidR="009D6F84" w:rsidRPr="006D5155">
        <w:t xml:space="preserve">We </w:t>
      </w:r>
      <w:r w:rsidR="00D31EC1" w:rsidRPr="006D5155">
        <w:t xml:space="preserve">used </w:t>
      </w:r>
      <w:ins w:id="118" w:author="Lisa" w:date="2022-09-09T17:47:00Z">
        <w:r w:rsidR="004353F4">
          <w:t xml:space="preserve">either cost-function masking or </w:t>
        </w:r>
      </w:ins>
      <w:commentRangeStart w:id="119"/>
      <w:r w:rsidR="00D31EC1" w:rsidRPr="006D5155">
        <w:t xml:space="preserve">enantiomorphic correction </w:t>
      </w:r>
      <w:commentRangeEnd w:id="119"/>
      <w:r w:rsidR="004353F4">
        <w:rPr>
          <w:rStyle w:val="Kommentarzeichen"/>
        </w:rPr>
        <w:commentReference w:id="119"/>
      </w:r>
      <w:r w:rsidR="00D31EC1" w:rsidRPr="006D5155">
        <w:t xml:space="preserve">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proofErr w:type="spellStart"/>
      <w:r w:rsidR="00201C43" w:rsidRPr="006D5155">
        <w:t>MRIcron</w:t>
      </w:r>
      <w:proofErr w:type="spellEnd"/>
      <w:r w:rsidR="009679A7" w:rsidRPr="006D5155">
        <w:t xml:space="preserve"> (</w:t>
      </w:r>
      <w:proofErr w:type="spellStart"/>
      <w:r>
        <w:fldChar w:fldCharType="begin"/>
      </w:r>
      <w:r>
        <w:instrText xml:space="preserve"> HYPERLINK \l "rordenbrett2000" </w:instrText>
      </w:r>
      <w:r>
        <w:fldChar w:fldCharType="separate"/>
      </w:r>
      <w:r w:rsidR="009679A7" w:rsidRPr="006D5155">
        <w:rPr>
          <w:rStyle w:val="Hyperlink"/>
          <w:rFonts w:ascii="Ebrima" w:hAnsi="Ebrima"/>
        </w:rPr>
        <w:t>Rorden</w:t>
      </w:r>
      <w:proofErr w:type="spellEnd"/>
      <w:r w:rsidR="009679A7" w:rsidRPr="006D5155">
        <w:rPr>
          <w:rStyle w:val="Hyperlink"/>
          <w:rFonts w:ascii="Ebrima" w:hAnsi="Ebrima"/>
        </w:rPr>
        <w:t xml:space="preserve"> &amp; Brett, 2000</w:t>
      </w:r>
      <w:r>
        <w:rPr>
          <w:rStyle w:val="Hyperlink"/>
          <w:rFonts w:ascii="Ebrima" w:hAnsi="Ebrima"/>
        </w:rPr>
        <w:fldChar w:fldCharType="end"/>
      </w:r>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berschrift2"/>
        <w:numPr>
          <w:ilvl w:val="0"/>
          <w:numId w:val="13"/>
        </w:numPr>
        <w:rPr>
          <w:b w:val="0"/>
        </w:rPr>
      </w:pPr>
      <w:bookmarkStart w:id="120" w:name="_Toc112150472"/>
      <w:bookmarkEnd w:id="97"/>
      <w:r w:rsidRPr="006D5155">
        <w:rPr>
          <w:b w:val="0"/>
        </w:rPr>
        <w:t>Data Analysis</w:t>
      </w:r>
      <w:bookmarkEnd w:id="120"/>
    </w:p>
    <w:p w14:paraId="039DDD30" w14:textId="576DFE8D" w:rsidR="006A5AAF" w:rsidRPr="006D5155" w:rsidRDefault="00A96B43" w:rsidP="00790AC6">
      <w:pPr>
        <w:pStyle w:val="berschrift3"/>
        <w:numPr>
          <w:ilvl w:val="1"/>
          <w:numId w:val="13"/>
        </w:numPr>
      </w:pPr>
      <w:bookmarkStart w:id="121" w:name="_Lesion_Analysis"/>
      <w:bookmarkStart w:id="122" w:name="_Hlk107484121"/>
      <w:bookmarkStart w:id="123" w:name="_Toc112150473"/>
      <w:bookmarkStart w:id="124" w:name="_Hlk107484099"/>
      <w:bookmarkEnd w:id="121"/>
      <w:r w:rsidRPr="006D5155">
        <w:t>Lesion Analysi</w:t>
      </w:r>
      <w:bookmarkEnd w:id="122"/>
      <w:r w:rsidRPr="006D5155">
        <w:t>s</w:t>
      </w:r>
      <w:bookmarkEnd w:id="123"/>
    </w:p>
    <w:p w14:paraId="31E19CD8" w14:textId="34C9B0DD" w:rsidR="00C611B1" w:rsidRPr="006D5155" w:rsidRDefault="008708D1" w:rsidP="008708D1">
      <w:r w:rsidRPr="006D5155">
        <w:t xml:space="preserve">We first used </w:t>
      </w:r>
      <w:proofErr w:type="spellStart"/>
      <w:r w:rsidR="00201C43" w:rsidRPr="006D5155">
        <w:t>MRIcron</w:t>
      </w:r>
      <w:proofErr w:type="spellEnd"/>
      <w:r w:rsidRPr="006D5155">
        <w:t xml:space="preserve"> (</w:t>
      </w:r>
      <w:commentRangeStart w:id="125"/>
      <w:proofErr w:type="spellStart"/>
      <w:r w:rsidR="00ED44FD">
        <w:rPr>
          <w:rStyle w:val="Hyperlink"/>
          <w:rFonts w:ascii="Ebrima" w:hAnsi="Ebrima"/>
        </w:rPr>
        <w:fldChar w:fldCharType="begin"/>
      </w:r>
      <w:r w:rsidR="00ED44FD">
        <w:rPr>
          <w:rStyle w:val="Hyperlink"/>
          <w:rFonts w:ascii="Ebrima" w:hAnsi="Ebrima"/>
        </w:rPr>
        <w:instrText xml:space="preserve"> HYPERLINK \l "rordenbrett2000" </w:instrText>
      </w:r>
      <w:r w:rsidR="00ED44FD">
        <w:rPr>
          <w:rStyle w:val="Hyperlink"/>
          <w:rFonts w:ascii="Ebrima" w:hAnsi="Ebrima"/>
        </w:rPr>
        <w:fldChar w:fldCharType="separate"/>
      </w:r>
      <w:r w:rsidRPr="006D5155">
        <w:rPr>
          <w:rStyle w:val="Hyperlink"/>
          <w:rFonts w:ascii="Ebrima" w:hAnsi="Ebrima"/>
        </w:rPr>
        <w:t>Rorden</w:t>
      </w:r>
      <w:proofErr w:type="spellEnd"/>
      <w:r w:rsidRPr="006D5155">
        <w:rPr>
          <w:rStyle w:val="Hyperlink"/>
          <w:rFonts w:ascii="Ebrima" w:hAnsi="Ebrima"/>
        </w:rPr>
        <w:t xml:space="preserve"> &amp; Brett, 2000</w:t>
      </w:r>
      <w:r w:rsidR="00ED44FD">
        <w:rPr>
          <w:rStyle w:val="Hyperlink"/>
          <w:rFonts w:ascii="Ebrima" w:hAnsi="Ebrima"/>
        </w:rPr>
        <w:fldChar w:fldCharType="end"/>
      </w:r>
      <w:r w:rsidRPr="006D5155">
        <w:t xml:space="preserve">; </w:t>
      </w:r>
      <w:hyperlink r:id="rId14" w:history="1">
        <w:r w:rsidRPr="006D5155">
          <w:rPr>
            <w:rStyle w:val="Hyperlink"/>
            <w:rFonts w:ascii="Ebrima" w:hAnsi="Ebrima"/>
          </w:rPr>
          <w:t>NITRC, 2008</w:t>
        </w:r>
      </w:hyperlink>
      <w:commentRangeEnd w:id="125"/>
      <w:r w:rsidR="0018438B">
        <w:rPr>
          <w:rStyle w:val="Kommentarzeichen"/>
        </w:rPr>
        <w:commentReference w:id="125"/>
      </w:r>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 xml:space="preserve">de </w:t>
        </w:r>
        <w:proofErr w:type="spellStart"/>
        <w:r w:rsidR="00205BF0" w:rsidRPr="006D5155">
          <w:rPr>
            <w:rStyle w:val="Hyperlink"/>
            <w:rFonts w:ascii="Ebrima" w:hAnsi="Ebrima"/>
          </w:rPr>
          <w:t>Haan</w:t>
        </w:r>
        <w:proofErr w:type="spellEnd"/>
        <w:r w:rsidR="00205BF0" w:rsidRPr="006D5155">
          <w:rPr>
            <w:rStyle w:val="Hyperlink"/>
            <w:rFonts w:ascii="Ebrima" w:hAnsi="Ebrima"/>
          </w:rPr>
          <w:t xml:space="preserve"> &amp; Karnath, 2018</w:t>
        </w:r>
      </w:hyperlink>
      <w:r w:rsidR="00205BF0" w:rsidRPr="006D5155">
        <w:t xml:space="preserve"> for an overview</w:t>
      </w:r>
      <w:r w:rsidR="00C611B1" w:rsidRPr="006D5155">
        <w:t xml:space="preserve">). </w:t>
      </w:r>
      <w:r w:rsidR="00E11B80" w:rsidRPr="006D5155">
        <w:t xml:space="preserve">The resulting topographies were interpreted by referencing the </w:t>
      </w:r>
      <w:proofErr w:type="spellStart"/>
      <w:r w:rsidR="00E11B80" w:rsidRPr="006D5155">
        <w:t>Brainnetome</w:t>
      </w:r>
      <w:proofErr w:type="spellEnd"/>
      <w:r w:rsidR="00E11B80" w:rsidRPr="006D5155">
        <w:t xml:space="preserve"> atlas (</w:t>
      </w:r>
      <w:hyperlink w:anchor="fan2016" w:history="1">
        <w:r w:rsidR="00E11B80" w:rsidRPr="006D5155">
          <w:rPr>
            <w:rStyle w:val="Hyperlink"/>
            <w:rFonts w:ascii="Ebrima" w:hAnsi="Ebrima"/>
          </w:rPr>
          <w:t>Fan et al., 2016</w:t>
        </w:r>
      </w:hyperlink>
      <w:ins w:id="126" w:author="Lisa" w:date="2022-09-09T18:09:00Z">
        <w:r w:rsidR="00965CF5">
          <w:rPr>
            <w:rStyle w:val="Hyperlink"/>
            <w:rFonts w:ascii="Ebrima" w:hAnsi="Ebrima"/>
          </w:rPr>
          <w:t>; for more details, see 3.3</w:t>
        </w:r>
      </w:ins>
      <w:r w:rsidR="00E11B80" w:rsidRPr="006D5155">
        <w:t xml:space="preserve">). </w:t>
      </w:r>
    </w:p>
    <w:p w14:paraId="6D723E20" w14:textId="30248D90" w:rsidR="00271097" w:rsidRPr="006D5155" w:rsidRDefault="00271097" w:rsidP="008708D1">
      <w:r w:rsidRPr="006D5155">
        <w:t xml:space="preserve">Subsequently, we analysed the voxel-based lesion maps using mass-univariate general linear models (GLMs) with </w:t>
      </w:r>
      <w:del w:id="127" w:author="Lisa" w:date="2022-09-09T18:15:00Z">
        <w:r w:rsidRPr="006D5155" w:rsidDel="00931A6F">
          <w:delText xml:space="preserve">the </w:delText>
        </w:r>
      </w:del>
      <w:ins w:id="128" w:author="Lisa" w:date="2022-09-09T18:15:00Z">
        <w:r w:rsidR="00931A6F">
          <w:t>‘</w:t>
        </w:r>
      </w:ins>
      <w:r w:rsidRPr="006D5155">
        <w:t>NiiStat</w:t>
      </w:r>
      <w:ins w:id="129" w:author="Lisa" w:date="2022-09-09T18:15:00Z">
        <w:r w:rsidR="00931A6F">
          <w:t>’</w:t>
        </w:r>
      </w:ins>
      <w:r w:rsidRPr="006D5155">
        <w:t xml:space="preserve"> </w:t>
      </w:r>
      <w:del w:id="130" w:author="Lisa" w:date="2022-09-09T18:15:00Z">
        <w:r w:rsidRPr="006D5155" w:rsidDel="00931A6F">
          <w:delText xml:space="preserve">toolbox </w:delText>
        </w:r>
      </w:del>
      <w:r w:rsidRPr="006D5155">
        <w:t>(</w:t>
      </w:r>
      <w:commentRangeStart w:id="131"/>
      <w:r w:rsidR="00ED44FD">
        <w:rPr>
          <w:rStyle w:val="Hyperlink"/>
          <w:rFonts w:ascii="Ebrima" w:hAnsi="Ebrima"/>
        </w:rPr>
        <w:fldChar w:fldCharType="begin"/>
      </w:r>
      <w:r w:rsidR="00ED44FD">
        <w:rPr>
          <w:rStyle w:val="Hyperlink"/>
          <w:rFonts w:ascii="Ebrima" w:hAnsi="Ebrima"/>
        </w:rPr>
        <w:instrText xml:space="preserve"> HYPERLINK "https://www.nitrc.org/projects/niistat/" </w:instrText>
      </w:r>
      <w:r w:rsidR="00ED44FD">
        <w:rPr>
          <w:rStyle w:val="Hyperlink"/>
          <w:rFonts w:ascii="Ebrima" w:hAnsi="Ebrima"/>
        </w:rPr>
        <w:fldChar w:fldCharType="separate"/>
      </w:r>
      <w:r w:rsidR="00201C43" w:rsidRPr="006D5155">
        <w:rPr>
          <w:rStyle w:val="Hyperlink"/>
          <w:rFonts w:ascii="Ebrima" w:hAnsi="Ebrima"/>
        </w:rPr>
        <w:t>NITRC, 2014</w:t>
      </w:r>
      <w:r w:rsidR="00ED44FD">
        <w:rPr>
          <w:rStyle w:val="Hyperlink"/>
          <w:rFonts w:ascii="Ebrima" w:hAnsi="Ebrima"/>
        </w:rPr>
        <w:fldChar w:fldCharType="end"/>
      </w:r>
      <w:commentRangeEnd w:id="131"/>
      <w:r w:rsidR="00931A6F">
        <w:rPr>
          <w:rStyle w:val="Kommentarzeichen"/>
        </w:rPr>
        <w:commentReference w:id="131"/>
      </w:r>
      <w:r w:rsidR="00201C43" w:rsidRPr="006D5155">
        <w:t>) to identify voxels</w:t>
      </w:r>
      <w:del w:id="132" w:author="Smaczny, Stefan" w:date="2022-09-05T17:18:00Z">
        <w:r w:rsidR="00201C43" w:rsidRPr="006D5155" w:rsidDel="00CE2B32">
          <w:delText>,</w:delText>
        </w:r>
      </w:del>
      <w:r w:rsidR="00201C43" w:rsidRPr="006D5155">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27AE961E"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w:t>
      </w:r>
      <w:ins w:id="133" w:author="Lisa" w:date="2022-09-09T18:23:00Z">
        <w:r w:rsidR="008225C9">
          <w:t>sub</w:t>
        </w:r>
      </w:ins>
      <w:r w:rsidRPr="006D5155">
        <w:t>sample</w:t>
      </w:r>
      <w:ins w:id="134" w:author="Lisa" w:date="2022-09-09T18:23:00Z">
        <w:r w:rsidR="008225C9">
          <w:t>s</w:t>
        </w:r>
      </w:ins>
      <w:r w:rsidRPr="006D5155">
        <w:t xml:space="preserve">, to investigate if different clusters of voxels are associated with neglect severity in women and men. </w:t>
      </w:r>
    </w:p>
    <w:bookmarkEnd w:id="124"/>
    <w:p w14:paraId="143E8C38" w14:textId="77777777" w:rsidR="009731CF" w:rsidRPr="006D5155" w:rsidRDefault="009731CF" w:rsidP="009731CF"/>
    <w:p w14:paraId="247AD319" w14:textId="2A4C848D" w:rsidR="00CA0BD8" w:rsidRPr="006D5155" w:rsidRDefault="00B9706B" w:rsidP="00790AC6">
      <w:pPr>
        <w:pStyle w:val="berschrift3"/>
        <w:numPr>
          <w:ilvl w:val="1"/>
          <w:numId w:val="13"/>
        </w:numPr>
      </w:pPr>
      <w:bookmarkStart w:id="135" w:name="_Whole-brain_Disconnectivity_Mapping"/>
      <w:bookmarkStart w:id="136" w:name="_Toc112150474"/>
      <w:bookmarkEnd w:id="135"/>
      <w:r w:rsidRPr="006D5155">
        <w:t>Whole-</w:t>
      </w:r>
      <w:ins w:id="137" w:author="Lisa" w:date="2022-09-09T18:24:00Z">
        <w:r w:rsidR="001A7603">
          <w:t>B</w:t>
        </w:r>
      </w:ins>
      <w:del w:id="138" w:author="Lisa" w:date="2022-09-09T18:24:00Z">
        <w:r w:rsidRPr="006D5155" w:rsidDel="001A7603">
          <w:delText>b</w:delText>
        </w:r>
      </w:del>
      <w:r w:rsidRPr="006D5155">
        <w:t>rain Disconnectivity M</w:t>
      </w:r>
      <w:r w:rsidR="00CA0BD8" w:rsidRPr="006D5155">
        <w:t>apping</w:t>
      </w:r>
      <w:bookmarkEnd w:id="136"/>
    </w:p>
    <w:p w14:paraId="0E9B1AFE" w14:textId="1D7ECFD2" w:rsidR="00836643" w:rsidRPr="006D5155" w:rsidRDefault="00EC1141" w:rsidP="00601FFB">
      <w:r w:rsidRPr="006D5155">
        <w:t xml:space="preserve">To identify which WM tracts were damaged by the focal stroke-induced lesions, we used the </w:t>
      </w:r>
      <w:ins w:id="139" w:author="Lisa" w:date="2022-09-09T18:25:00Z">
        <w:r w:rsidR="0061536B">
          <w:t>‘</w:t>
        </w:r>
      </w:ins>
      <w:r w:rsidR="00C3717E" w:rsidRPr="006D5155">
        <w:t>Lesion Quantification Toolkit</w:t>
      </w:r>
      <w:ins w:id="140" w:author="Lisa" w:date="2022-09-09T18:25:00Z">
        <w:r w:rsidR="0061536B">
          <w:t>’</w:t>
        </w:r>
      </w:ins>
      <w:r w:rsidR="00C3717E" w:rsidRPr="006D5155">
        <w:t xml:space="preserve"> (</w:t>
      </w:r>
      <w:commentRangeStart w:id="141"/>
      <w:r w:rsidR="00C3717E" w:rsidRPr="006D5155">
        <w:t>LQT</w:t>
      </w:r>
      <w:commentRangeEnd w:id="141"/>
      <w:r w:rsidR="0061536B">
        <w:rPr>
          <w:rStyle w:val="Kommentarzeichen"/>
        </w:rPr>
        <w:commentReference w:id="141"/>
      </w:r>
      <w:r w:rsidR="00C3717E" w:rsidRPr="006D5155">
        <w:t xml:space="preserve">; </w:t>
      </w:r>
      <w:hyperlink w:anchor="griffis2021LQT" w:history="1">
        <w:proofErr w:type="spellStart"/>
        <w:r w:rsidR="00C3717E" w:rsidRPr="006D5155">
          <w:rPr>
            <w:rStyle w:val="Hyperlink"/>
            <w:rFonts w:ascii="Ebrima" w:hAnsi="Ebrima"/>
          </w:rPr>
          <w:t>Griffis</w:t>
        </w:r>
        <w:proofErr w:type="spellEnd"/>
        <w:r w:rsidR="00C3717E" w:rsidRPr="006D5155">
          <w:rPr>
            <w:rStyle w:val="Hyperlink"/>
            <w:rFonts w:ascii="Ebrima" w:hAnsi="Ebrima"/>
          </w:rPr>
          <w:t xml:space="preserve">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24F75C5E"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w:t>
      </w:r>
      <w:del w:id="142" w:author="Lisa" w:date="2022-09-09T18:28:00Z">
        <w:r w:rsidRPr="006D5155" w:rsidDel="0061536B">
          <w:delText xml:space="preserve">to </w:delText>
        </w:r>
      </w:del>
      <w:r w:rsidRPr="006D5155">
        <w:t xml:space="preserve">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4F021508" w:rsidR="00CA0BD8" w:rsidRPr="006D5155" w:rsidRDefault="00211D81" w:rsidP="00700ECE">
      <w:r w:rsidRPr="006D5155">
        <w:t>We additionally used the NiiStat toolbox (</w:t>
      </w:r>
      <w:hyperlink r:id="rId15" w:history="1">
        <w:r w:rsidRPr="006D5155">
          <w:rPr>
            <w:rStyle w:val="Hyperlink"/>
            <w:rFonts w:ascii="Ebrima" w:hAnsi="Ebrima"/>
          </w:rPr>
          <w:t>NITRC, 2014</w:t>
        </w:r>
      </w:hyperlink>
      <w:r w:rsidRPr="006D5155">
        <w:t xml:space="preserve">) to investigate if damage to a specific WM </w:t>
      </w:r>
      <w:del w:id="143" w:author="Lisa" w:date="2022-09-09T18:30:00Z">
        <w:r w:rsidRPr="006D5155" w:rsidDel="0061536B">
          <w:delText xml:space="preserve">tract </w:delText>
        </w:r>
      </w:del>
      <w:ins w:id="144" w:author="Lisa" w:date="2022-09-09T18:30:00Z">
        <w:r w:rsidR="0061536B">
          <w:t>voxel</w:t>
        </w:r>
        <w:r w:rsidR="0061536B" w:rsidRPr="006D5155">
          <w:t xml:space="preserve"> </w:t>
        </w:r>
      </w:ins>
      <w:r w:rsidRPr="006D5155">
        <w:t xml:space="preserve">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w:t>
      </w:r>
      <w:ins w:id="145" w:author="Smaczny, Stefan" w:date="2022-09-05T17:22:00Z">
        <w:r w:rsidR="00CE2B32">
          <w:t>s</w:t>
        </w:r>
      </w:ins>
      <w:r w:rsidRPr="006D5155">
        <w:t xml:space="preserv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berschrift3"/>
        <w:numPr>
          <w:ilvl w:val="1"/>
          <w:numId w:val="13"/>
        </w:numPr>
      </w:pPr>
      <w:bookmarkStart w:id="146" w:name="_Region-to-Region_Disconnectivity"/>
      <w:bookmarkStart w:id="147" w:name="_Toc112150475"/>
      <w:bookmarkStart w:id="148" w:name="_Hlk107484211"/>
      <w:bookmarkEnd w:id="146"/>
      <w:r w:rsidRPr="006D5155">
        <w:t>Region-to-</w:t>
      </w:r>
      <w:r w:rsidR="005436F9" w:rsidRPr="006D5155">
        <w:t>R</w:t>
      </w:r>
      <w:r w:rsidR="00346AE4" w:rsidRPr="006D5155">
        <w:t>egion D</w:t>
      </w:r>
      <w:r w:rsidRPr="006D5155">
        <w:t>isconnectivity</w:t>
      </w:r>
      <w:bookmarkEnd w:id="147"/>
    </w:p>
    <w:p w14:paraId="6770036A" w14:textId="2601BD84" w:rsidR="00836643" w:rsidRPr="006D5155" w:rsidRDefault="00836643" w:rsidP="00836643">
      <w:r w:rsidRPr="006D5155">
        <w:t>To identify which grey matter regions were disconnected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proofErr w:type="spellStart"/>
      <w:r>
        <w:fldChar w:fldCharType="begin"/>
      </w:r>
      <w:r>
        <w:instrText xml:space="preserve"> HYPERLINK \l "griffis2021LQT" </w:instrText>
      </w:r>
      <w:r>
        <w:fldChar w:fldCharType="separate"/>
      </w:r>
      <w:r w:rsidR="00A4617B" w:rsidRPr="006D5155">
        <w:rPr>
          <w:rStyle w:val="Hyperlink"/>
          <w:rFonts w:ascii="Ebrima" w:hAnsi="Ebrima"/>
        </w:rPr>
        <w:t>Griffis</w:t>
      </w:r>
      <w:proofErr w:type="spellEnd"/>
      <w:r w:rsidR="00A4617B" w:rsidRPr="006D5155">
        <w:rPr>
          <w:rStyle w:val="Hyperlink"/>
          <w:rFonts w:ascii="Ebrima" w:hAnsi="Ebrima"/>
        </w:rPr>
        <w:t xml:space="preserve"> et al., 2021</w:t>
      </w:r>
      <w:r>
        <w:rPr>
          <w:rStyle w:val="Hyperlink"/>
          <w:rFonts w:ascii="Ebrima" w:hAnsi="Ebrima"/>
        </w:rPr>
        <w:fldChar w:fldCharType="end"/>
      </w:r>
      <w:r w:rsidR="00A4617B" w:rsidRPr="006D5155">
        <w:t xml:space="preserve">) to create </w:t>
      </w:r>
      <w:proofErr w:type="spellStart"/>
      <w:r w:rsidR="00A4617B" w:rsidRPr="006D5155">
        <w:t>parcel-wise</w:t>
      </w:r>
      <w:proofErr w:type="spellEnd"/>
      <w:r w:rsidR="00A4617B" w:rsidRPr="006D5155">
        <w:t xml:space="preserv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w:t>
      </w:r>
      <w:proofErr w:type="spellStart"/>
      <w:r w:rsidR="00A4617B" w:rsidRPr="006D5155">
        <w:t>Brainnetome</w:t>
      </w:r>
      <w:proofErr w:type="spellEnd"/>
      <w:r w:rsidR="00A4617B" w:rsidRPr="006D5155">
        <w:t xml:space="preserv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proofErr w:type="spellStart"/>
        <w:r w:rsidR="002F1288" w:rsidRPr="006D5155">
          <w:rPr>
            <w:rStyle w:val="Hyperlink"/>
            <w:rFonts w:ascii="Ebrima" w:hAnsi="Ebrima"/>
          </w:rPr>
          <w:t>Griffis</w:t>
        </w:r>
        <w:proofErr w:type="spellEnd"/>
        <w:r w:rsidR="002F1288" w:rsidRPr="006D5155">
          <w:rPr>
            <w:rStyle w:val="Hyperlink"/>
            <w:rFonts w:ascii="Ebrima" w:hAnsi="Ebrima"/>
          </w:rPr>
          <w:t xml:space="preserve"> et al.’s (2021)</w:t>
        </w:r>
      </w:hyperlink>
      <w:r w:rsidR="002F1288" w:rsidRPr="006D5155">
        <w:t xml:space="preserve"> recommendations, we defined structural connections between a parcel pair as the </w:t>
      </w:r>
      <w:commentRangeStart w:id="149"/>
      <w:r w:rsidR="002F1288" w:rsidRPr="006D5155">
        <w:t xml:space="preserve">number </w:t>
      </w:r>
      <w:commentRangeEnd w:id="149"/>
      <w:r w:rsidR="00396D24">
        <w:rPr>
          <w:rStyle w:val="Kommentarzeichen"/>
        </w:rPr>
        <w:commentReference w:id="149"/>
      </w:r>
      <w:r w:rsidR="002F1288" w:rsidRPr="006D5155">
        <w:t xml:space="preserve">of fibres that bilaterally end within the two parcels. </w:t>
      </w:r>
      <w:commentRangeStart w:id="150"/>
      <w:r w:rsidR="002F1288" w:rsidRPr="006D5155">
        <w:t xml:space="preserve">Further, we set our </w:t>
      </w:r>
      <w:proofErr w:type="spellStart"/>
      <w:r w:rsidR="002F1288" w:rsidRPr="006D5155">
        <w:t>binarisation</w:t>
      </w:r>
      <w:proofErr w:type="spellEnd"/>
      <w:r w:rsidR="002F1288" w:rsidRPr="006D5155">
        <w:t xml:space="preserve">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w:t>
      </w:r>
      <w:commentRangeEnd w:id="150"/>
      <w:r w:rsidR="00396D24">
        <w:rPr>
          <w:rStyle w:val="Kommentarzeichen"/>
        </w:rPr>
        <w:commentReference w:id="150"/>
      </w:r>
      <w:r w:rsidR="007E55FE" w:rsidRPr="006D5155">
        <w:t>This resulted in symmetric 246-by-</w:t>
      </w:r>
      <w:r w:rsidR="002C3DC4" w:rsidRPr="006D5155">
        <w:t xml:space="preserve">246 disconnectivity matrices for every patient. </w:t>
      </w:r>
    </w:p>
    <w:p w14:paraId="43F9B1D0" w14:textId="3C424C52" w:rsidR="00205BF0" w:rsidRPr="006D5155" w:rsidRDefault="002C3DC4" w:rsidP="00205BF0">
      <w:r w:rsidRPr="006D5155">
        <w:t xml:space="preserve">In order to assess which direct disconnections between two grey matter regions are significantly associated with increased (i.e., pathological) scores in the behavioural tasks, we used custom MATLAB scripts employing </w:t>
      </w:r>
      <w:proofErr w:type="gramStart"/>
      <w:r w:rsidRPr="006D5155">
        <w:t>mass-univariate</w:t>
      </w:r>
      <w:proofErr w:type="gramEnd"/>
      <w:r w:rsidRPr="006D5155">
        <w:t xml:space="preserve"> GLMs. For this, we loaded the symmetric 246-by-246 disconnectivity matrices into MATLAB and removed the diagonal and </w:t>
      </w:r>
      <w:ins w:id="151" w:author="Lisa" w:date="2022-09-09T18:45:00Z">
        <w:r w:rsidR="00684ED8">
          <w:t xml:space="preserve">redundant </w:t>
        </w:r>
      </w:ins>
      <w:r w:rsidRPr="006D5155">
        <w:t>elements below it. We also removed any ROI-to-ROI disconnections that are either (physiologically) non-existent in the patient sample or are present in less than 20% of the patient sample (</w:t>
      </w:r>
      <w:ins w:id="152" w:author="Lisa" w:date="2022-09-09T18:47:00Z">
        <w:r w:rsidR="00684ED8">
          <w:t>N(</w:t>
        </w:r>
      </w:ins>
      <w:r w:rsidRPr="006D5155">
        <w:t>All</w:t>
      </w:r>
      <w:ins w:id="153" w:author="Lisa" w:date="2022-09-09T18:47:00Z">
        <w:r w:rsidR="00684ED8">
          <w:t>)</w:t>
        </w:r>
      </w:ins>
      <w:r w:rsidRPr="006D5155">
        <w:t xml:space="preserve"> = 40; </w:t>
      </w:r>
      <w:ins w:id="154" w:author="Lisa" w:date="2022-09-09T18:47:00Z">
        <w:r w:rsidR="00684ED8">
          <w:t>N(</w:t>
        </w:r>
      </w:ins>
      <w:r w:rsidRPr="006D5155">
        <w:t>F</w:t>
      </w:r>
      <w:ins w:id="155" w:author="Lisa" w:date="2022-09-09T18:47:00Z">
        <w:r w:rsidR="00684ED8">
          <w:t>)</w:t>
        </w:r>
      </w:ins>
      <w:r w:rsidRPr="006D5155">
        <w:t xml:space="preserve">= 20; </w:t>
      </w:r>
      <w:ins w:id="156" w:author="Lisa" w:date="2022-09-09T18:47:00Z">
        <w:r w:rsidR="00684ED8">
          <w:t>N(</w:t>
        </w:r>
      </w:ins>
      <w:r w:rsidRPr="006D5155">
        <w:t>M</w:t>
      </w:r>
      <w:ins w:id="157" w:author="Lisa" w:date="2022-09-09T18:47:00Z">
        <w:r w:rsidR="00684ED8">
          <w:t>)</w:t>
        </w:r>
      </w:ins>
      <w:r w:rsidRPr="006D5155">
        <w:t xml:space="preserve"> = 20) (</w:t>
      </w:r>
      <w:commentRangeStart w:id="158"/>
      <w:r w:rsidR="00121A79" w:rsidRPr="006D5155">
        <w:t>cf.</w:t>
      </w:r>
      <w:commentRangeEnd w:id="158"/>
      <w:r w:rsidR="000A76B9">
        <w:rPr>
          <w:rStyle w:val="Kommentarzeichen"/>
        </w:rPr>
        <w:commentReference w:id="158"/>
      </w:r>
      <w:r w:rsidR="00121A79" w:rsidRPr="006D5155">
        <w:t xml:space="preserve"> </w:t>
      </w:r>
      <w:hyperlink w:anchor="herbetduffau2022" w:history="1">
        <w:proofErr w:type="spellStart"/>
        <w:r w:rsidR="00121A79" w:rsidRPr="006D5155">
          <w:rPr>
            <w:rStyle w:val="Hyperlink"/>
            <w:rFonts w:ascii="Ebrima" w:hAnsi="Ebrima"/>
          </w:rPr>
          <w:t>Herbet</w:t>
        </w:r>
        <w:proofErr w:type="spellEnd"/>
        <w:r w:rsidR="00121A79" w:rsidRPr="006D5155">
          <w:rPr>
            <w:rStyle w:val="Hyperlink"/>
            <w:rFonts w:ascii="Ebrima" w:hAnsi="Ebrima"/>
          </w:rPr>
          <w:t xml:space="preserve"> &amp; </w:t>
        </w:r>
        <w:proofErr w:type="spellStart"/>
        <w:r w:rsidR="00121A79" w:rsidRPr="006D5155">
          <w:rPr>
            <w:rStyle w:val="Hyperlink"/>
            <w:rFonts w:ascii="Ebrima" w:hAnsi="Ebrima"/>
          </w:rPr>
          <w:t>Duffau</w:t>
        </w:r>
        <w:proofErr w:type="spellEnd"/>
        <w:r w:rsidR="00121A79" w:rsidRPr="006D5155">
          <w:rPr>
            <w:rStyle w:val="Hyperlink"/>
            <w:rFonts w:ascii="Ebrima" w:hAnsi="Ebrima"/>
          </w:rPr>
          <w:t>,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w:t>
      </w:r>
      <w:ins w:id="159" w:author="Lisa" w:date="2022-09-09T18:53:00Z">
        <w:r w:rsidR="00A245B6">
          <w:t xml:space="preserve">each of </w:t>
        </w:r>
      </w:ins>
      <w:r w:rsidRPr="006D5155">
        <w:t xml:space="preserve">the remaining ROI-to-ROI connections, using the </w:t>
      </w:r>
      <w:ins w:id="160" w:author="Lisa" w:date="2022-09-09T18:53:00Z">
        <w:r w:rsidR="00A245B6">
          <w:t xml:space="preserve">corresponding </w:t>
        </w:r>
      </w:ins>
      <w:r w:rsidRPr="006D5155">
        <w:t xml:space="preserve">disconnectivity score as the independent variable and the behavioural score as the dependent variable. </w:t>
      </w:r>
      <w:commentRangeStart w:id="161"/>
      <w:r w:rsidRPr="006D5155">
        <w:t xml:space="preserve">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w:t>
      </w:r>
      <w:commentRangeEnd w:id="161"/>
      <w:r w:rsidR="006B57F6">
        <w:rPr>
          <w:rStyle w:val="Kommentarzeichen"/>
        </w:rPr>
        <w:commentReference w:id="161"/>
      </w:r>
      <w:r w:rsidR="00645DC2" w:rsidRPr="006D5155">
        <w:t xml:space="preserve">Again, we repeated this analysis for the whole patient sample, the female </w:t>
      </w:r>
      <w:proofErr w:type="gramStart"/>
      <w:r w:rsidR="00645DC2" w:rsidRPr="006D5155">
        <w:t>patients</w:t>
      </w:r>
      <w:proofErr w:type="gramEnd"/>
      <w:r w:rsidR="00645DC2" w:rsidRPr="006D5155">
        <w:t xml:space="preserve">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berschrift3"/>
        <w:numPr>
          <w:ilvl w:val="1"/>
          <w:numId w:val="13"/>
        </w:numPr>
      </w:pPr>
      <w:bookmarkStart w:id="162" w:name="_Lesion-induced_Increase_in"/>
      <w:bookmarkStart w:id="163" w:name="_Toc112150476"/>
      <w:bookmarkEnd w:id="162"/>
      <w:r w:rsidRPr="006D5155">
        <w:t xml:space="preserve">Lesion-induced Increase in </w:t>
      </w:r>
      <w:r w:rsidR="002C3DC4" w:rsidRPr="006D5155">
        <w:t>Shortest Structural Path Lengths (SSPLs)</w:t>
      </w:r>
      <w:bookmarkEnd w:id="163"/>
    </w:p>
    <w:p w14:paraId="39FF9FF6" w14:textId="0D467D46"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w:t>
      </w:r>
      <w:del w:id="164" w:author="Lisa" w:date="2022-09-09T19:06:00Z">
        <w:r w:rsidR="001A3A9B" w:rsidRPr="006D5155" w:rsidDel="004139FF">
          <w:delText xml:space="preserve">normally </w:delText>
        </w:r>
      </w:del>
      <w:r w:rsidR="001A3A9B" w:rsidRPr="006D5155">
        <w:t>share a direct connection having a score of 1.</w:t>
      </w:r>
    </w:p>
    <w:p w14:paraId="63F4F433" w14:textId="072D7213" w:rsidR="008845B1" w:rsidRPr="006D5155" w:rsidRDefault="009A2D8F" w:rsidP="002C3DC4">
      <w:r w:rsidRPr="006D5155">
        <w:t>We used t</w:t>
      </w:r>
      <w:r w:rsidR="003079A1" w:rsidRPr="006D5155">
        <w:t>he LQT (</w:t>
      </w:r>
      <w:proofErr w:type="spellStart"/>
      <w:r>
        <w:fldChar w:fldCharType="begin"/>
      </w:r>
      <w:r>
        <w:instrText xml:space="preserve"> HYPERLINK \l "griffis2021LQT" </w:instrText>
      </w:r>
      <w:r>
        <w:fldChar w:fldCharType="separate"/>
      </w:r>
      <w:r w:rsidR="003079A1" w:rsidRPr="006D5155">
        <w:rPr>
          <w:rStyle w:val="Hyperlink"/>
          <w:rFonts w:ascii="Ebrima" w:hAnsi="Ebrima"/>
        </w:rPr>
        <w:t>Griffis</w:t>
      </w:r>
      <w:proofErr w:type="spellEnd"/>
      <w:r w:rsidR="003079A1" w:rsidRPr="006D5155">
        <w:rPr>
          <w:rStyle w:val="Hyperlink"/>
          <w:rFonts w:ascii="Ebrima" w:hAnsi="Ebrima"/>
        </w:rPr>
        <w:t xml:space="preserve"> et al., 2021</w:t>
      </w:r>
      <w:r>
        <w:rPr>
          <w:rStyle w:val="Hyperlink"/>
          <w:rFonts w:ascii="Ebrima" w:hAnsi="Ebrima"/>
        </w:rPr>
        <w:fldChar w:fldCharType="end"/>
      </w:r>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 xml:space="preserve">SSPL matrix based on the structural connectome described by the atlas as a baseline. Then, based on the previously defined </w:t>
      </w:r>
      <w:proofErr w:type="spellStart"/>
      <w:r w:rsidR="00233381" w:rsidRPr="006D5155">
        <w:t>binarisation</w:t>
      </w:r>
      <w:proofErr w:type="spellEnd"/>
      <w:r w:rsidR="00233381" w:rsidRPr="006D5155">
        <w:t xml:space="preserve"> threshold (i.e., 50%</w:t>
      </w:r>
      <w:del w:id="165" w:author="Lisa" w:date="2022-09-09T19:07:00Z">
        <w:r w:rsidR="00233381" w:rsidRPr="006D5155" w:rsidDel="004139FF">
          <w:delText xml:space="preserve"> in our case</w:delText>
        </w:r>
      </w:del>
      <w:r w:rsidR="00233381" w:rsidRPr="006D5155">
        <w:t xml:space="preserve">), it calculates an individual SSPL matrix for every patient. Here, only fibre tracts/streamlines are considered </w:t>
      </w:r>
      <w:ins w:id="166" w:author="Lisa" w:date="2022-09-09T19:13:00Z">
        <w:r w:rsidR="00416B97">
          <w:t xml:space="preserve">as </w:t>
        </w:r>
      </w:ins>
      <w:ins w:id="167" w:author="Lisa" w:date="2022-09-09T19:19:00Z">
        <w:r w:rsidR="00416B97">
          <w:t>still existing</w:t>
        </w:r>
      </w:ins>
      <w:ins w:id="168" w:author="Lisa" w:date="2022-09-09T19:14:00Z">
        <w:r w:rsidR="00416B97">
          <w:t xml:space="preserve"> </w:t>
        </w:r>
      </w:ins>
      <w:r w:rsidR="00233381" w:rsidRPr="006D5155">
        <w:t xml:space="preserve">that suffered less damage than the defined </w:t>
      </w:r>
      <w:proofErr w:type="spellStart"/>
      <w:r w:rsidR="00233381" w:rsidRPr="006D5155">
        <w:t>binarisation</w:t>
      </w:r>
      <w:proofErr w:type="spellEnd"/>
      <w:r w:rsidR="00233381" w:rsidRPr="006D5155">
        <w:t xml:space="preserve"> threshold. Finally, parcel pairs are identified </w:t>
      </w:r>
      <w:commentRangeStart w:id="169"/>
      <w:r w:rsidR="00233381" w:rsidRPr="006D5155">
        <w:t xml:space="preserve">that have a higher SSPL score in the </w:t>
      </w:r>
      <w:proofErr w:type="gramStart"/>
      <w:r w:rsidR="00233381" w:rsidRPr="006D5155">
        <w:t>patient-specific</w:t>
      </w:r>
      <w:proofErr w:type="gramEnd"/>
      <w:r w:rsidR="00233381" w:rsidRPr="006D5155">
        <w:t xml:space="preserve"> SSPL matrix than in the baseline matrix. This results in a symmetric 246-by-246 delta SSPL matrix</w:t>
      </w:r>
      <w:r w:rsidR="00EA6FE6" w:rsidRPr="006D5155">
        <w:t xml:space="preserve"> </w:t>
      </w:r>
      <w:commentRangeEnd w:id="169"/>
      <w:r w:rsidR="004139FF">
        <w:rPr>
          <w:rStyle w:val="Kommentarzeichen"/>
        </w:rPr>
        <w:commentReference w:id="169"/>
      </w:r>
      <w:r w:rsidR="00EA6FE6" w:rsidRPr="006D5155">
        <w:t xml:space="preserve">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w:t>
      </w:r>
      <w:commentRangeStart w:id="170"/>
      <w:r w:rsidR="00EA6FE6" w:rsidRPr="006D5155">
        <w:t xml:space="preserve">generated in </w:t>
      </w:r>
      <w:hyperlink w:anchor="_Region-to-Region_Disconnectivity" w:history="1">
        <w:r w:rsidR="00EA6FE6" w:rsidRPr="006D5155">
          <w:rPr>
            <w:rStyle w:val="Hyperlink"/>
            <w:rFonts w:ascii="Ebrima" w:hAnsi="Ebrima"/>
          </w:rPr>
          <w:t>Section 3.3.</w:t>
        </w:r>
      </w:hyperlink>
      <w:commentRangeEnd w:id="170"/>
      <w:r w:rsidR="00E535EF">
        <w:rPr>
          <w:rStyle w:val="Kommentarzeichen"/>
        </w:rPr>
        <w:commentReference w:id="170"/>
      </w:r>
      <w:r w:rsidR="00EA6FE6" w:rsidRPr="006D5155">
        <w:t xml:space="preserve"> </w:t>
      </w:r>
    </w:p>
    <w:p w14:paraId="0C5EE48D" w14:textId="14C4B395" w:rsidR="001C59D7" w:rsidRPr="006D5155" w:rsidRDefault="009A2D8F" w:rsidP="002C3DC4">
      <w:r w:rsidRPr="006D5155">
        <w:t>To investigate if the increase in SSPL</w:t>
      </w:r>
      <w:del w:id="171" w:author="Lisa" w:date="2022-09-09T19:27:00Z">
        <w:r w:rsidRPr="006D5155" w:rsidDel="00B44FC5">
          <w:delText>s</w:delText>
        </w:r>
      </w:del>
      <w:r w:rsidRPr="006D5155">
        <w:t xml:space="preserve"> between two grey matter regions </w:t>
      </w:r>
      <w:del w:id="172" w:author="Lisa" w:date="2022-09-09T19:27:00Z">
        <w:r w:rsidRPr="006D5155" w:rsidDel="00B44FC5">
          <w:delText xml:space="preserve">are </w:delText>
        </w:r>
      </w:del>
      <w:ins w:id="173" w:author="Lisa" w:date="2022-09-09T19:27:00Z">
        <w:r w:rsidR="00B44FC5">
          <w:t>is</w:t>
        </w:r>
        <w:r w:rsidR="00B44FC5" w:rsidRPr="006D5155">
          <w:t xml:space="preserve"> </w:t>
        </w:r>
      </w:ins>
      <w:r w:rsidRPr="006D5155">
        <w:t xml:space="preserve">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ins w:id="174" w:author="Lisa" w:date="2022-09-09T19:31:00Z">
        <w:r w:rsidR="00427E5E">
          <w:t xml:space="preserve">for each ROI-to-ROI connection </w:t>
        </w:r>
      </w:ins>
      <w:r w:rsidR="0084162E" w:rsidRPr="006D5155">
        <w:t>using the indirect SSPL increase score</w:t>
      </w:r>
      <w:del w:id="175" w:author="Lisa" w:date="2022-09-09T19:31:00Z">
        <w:r w:rsidR="0084162E" w:rsidRPr="006D5155" w:rsidDel="00AF2337">
          <w:delText>s</w:delText>
        </w:r>
      </w:del>
      <w:r w:rsidR="0084162E" w:rsidRPr="006D5155">
        <w:t xml:space="preserve">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696D1C45" w:rsidR="00A30B44" w:rsidRPr="006D5155" w:rsidRDefault="00A30B44" w:rsidP="00A30B44">
      <w:bookmarkStart w:id="176" w:name="_Toc112150477"/>
      <w:r w:rsidRPr="006D5155">
        <w:t xml:space="preserve">Further, we repeated this analysis using a Bayesian correlation approach to </w:t>
      </w:r>
      <w:del w:id="177" w:author="Smaczny, Stefan" w:date="2022-09-05T17:33:00Z">
        <w:r w:rsidRPr="006D5155" w:rsidDel="00E57841">
          <w:delText>confirm our findings</w:delText>
        </w:r>
      </w:del>
      <w:ins w:id="178" w:author="Smaczny, Stefan" w:date="2022-09-05T17:33:00Z">
        <w:r w:rsidR="00E57841">
          <w:t xml:space="preserve">provide a continuous measure of evidence for each </w:t>
        </w:r>
        <w:commentRangeStart w:id="179"/>
        <w:proofErr w:type="spellStart"/>
        <w:r w:rsidR="00E57841">
          <w:t>disconnection</w:t>
        </w:r>
      </w:ins>
      <w:commentRangeEnd w:id="179"/>
      <w:ins w:id="180" w:author="Smaczny, Stefan" w:date="2022-09-05T17:34:00Z">
        <w:r w:rsidR="00E57841">
          <w:rPr>
            <w:rStyle w:val="Kommentarzeichen"/>
          </w:rPr>
          <w:commentReference w:id="179"/>
        </w:r>
      </w:ins>
      <w:del w:id="181" w:author="Smaczny, Stefan" w:date="2022-09-05T17:33:00Z">
        <w:r w:rsidRPr="006D5155" w:rsidDel="00E57841">
          <w:delText xml:space="preserve"> </w:delText>
        </w:r>
      </w:del>
      <w:r w:rsidRPr="006D5155">
        <w:t>as</w:t>
      </w:r>
      <w:proofErr w:type="spellEnd"/>
      <w:r w:rsidRPr="006D5155">
        <w:t xml:space="preserve">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berschrift3"/>
        <w:numPr>
          <w:ilvl w:val="1"/>
          <w:numId w:val="13"/>
        </w:numPr>
      </w:pPr>
      <w:r w:rsidRPr="006D5155">
        <w:t xml:space="preserve">Prediction of Patient </w:t>
      </w:r>
      <w:r w:rsidR="004B4C63" w:rsidRPr="006D5155">
        <w:t>Status</w:t>
      </w:r>
      <w:bookmarkEnd w:id="176"/>
    </w:p>
    <w:p w14:paraId="4F2F68CC" w14:textId="29EB10CD" w:rsidR="00DA1C57" w:rsidRPr="006D5155" w:rsidRDefault="006B0A28" w:rsidP="002F4688">
      <w:ins w:id="182" w:author="Lisa" w:date="2022-09-09T19:43:00Z">
        <w:r>
          <w:t>In an exploratory analysis, w</w:t>
        </w:r>
      </w:ins>
      <w:del w:id="183" w:author="Lisa" w:date="2022-09-09T19:43:00Z">
        <w:r w:rsidR="00960CA1" w:rsidRPr="006D5155" w:rsidDel="006B0A28">
          <w:delText>W</w:delText>
        </w:r>
      </w:del>
      <w:r w:rsidR="00960CA1" w:rsidRPr="006D5155">
        <w:t xml:space="preserve">e used a supervised machine learning </w:t>
      </w:r>
      <w:del w:id="184" w:author="Lisa" w:date="2022-09-09T19:39:00Z">
        <w:r w:rsidR="00124815" w:rsidRPr="006D5155" w:rsidDel="00C327B1">
          <w:delText>algorithm</w:delText>
        </w:r>
        <w:r w:rsidR="00960CA1" w:rsidRPr="006D5155" w:rsidDel="00C327B1">
          <w:delText xml:space="preserve"> </w:delText>
        </w:r>
      </w:del>
      <w:ins w:id="185" w:author="Lisa" w:date="2022-09-09T19:39:00Z">
        <w:r w:rsidR="00C327B1">
          <w:t>classifier</w:t>
        </w:r>
        <w:r w:rsidR="00C327B1" w:rsidRPr="006D5155">
          <w:t xml:space="preserve"> </w:t>
        </w:r>
      </w:ins>
      <w:r w:rsidR="00960CA1" w:rsidRPr="006D5155">
        <w:t xml:space="preserve">in the form of a </w:t>
      </w:r>
      <w:ins w:id="186" w:author="Lisa" w:date="2022-09-09T19:40:00Z">
        <w:r w:rsidR="00C327B1">
          <w:t>support vector machine (SVM)</w:t>
        </w:r>
        <w:r w:rsidR="00076A91">
          <w:t>,</w:t>
        </w:r>
        <w:r w:rsidR="00C327B1">
          <w:t xml:space="preserve"> more specifically a </w:t>
        </w:r>
      </w:ins>
      <w:r w:rsidR="00960CA1" w:rsidRPr="006D5155">
        <w:t xml:space="preserve">nu-support vector classification (nu-SVC; </w:t>
      </w:r>
      <w:hyperlink w:anchor="schölkopf2000" w:history="1">
        <w:proofErr w:type="spellStart"/>
        <w:r w:rsidR="00960CA1" w:rsidRPr="006D5155">
          <w:rPr>
            <w:rStyle w:val="Hyperlink"/>
            <w:rFonts w:ascii="Ebrima" w:hAnsi="Ebrima"/>
          </w:rPr>
          <w:t>Schölkopf</w:t>
        </w:r>
        <w:proofErr w:type="spellEnd"/>
        <w:r w:rsidR="00960CA1" w:rsidRPr="006D5155">
          <w:rPr>
            <w:rStyle w:val="Hyperlink"/>
            <w:rFonts w:ascii="Ebrima" w:hAnsi="Ebrima"/>
          </w:rPr>
          <w:t xml:space="preserve"> et al., 2000</w:t>
        </w:r>
      </w:hyperlink>
      <w:r w:rsidR="00960CA1" w:rsidRPr="006D5155">
        <w:t xml:space="preserve"> &amp; </w:t>
      </w:r>
      <w:hyperlink w:anchor="schölkopf2001" w:history="1">
        <w:r w:rsidR="00960CA1" w:rsidRPr="006D5155">
          <w:rPr>
            <w:rStyle w:val="Hyperlink"/>
            <w:rFonts w:ascii="Ebrima" w:hAnsi="Ebrima"/>
          </w:rPr>
          <w:t>2001</w:t>
        </w:r>
      </w:hyperlink>
      <w:r w:rsidR="00960CA1" w:rsidRPr="006D5155">
        <w:t>)</w:t>
      </w:r>
      <w:ins w:id="187" w:author="Lisa" w:date="2022-09-09T19:41:00Z">
        <w:r w:rsidR="00076A91">
          <w:t>,</w:t>
        </w:r>
      </w:ins>
      <w:r w:rsidR="00960CA1" w:rsidRPr="006D5155">
        <w:t xml:space="preserve"> to investigate if </w:t>
      </w:r>
      <w:del w:id="188" w:author="Lisa" w:date="2022-09-09T19:42:00Z">
        <w:r w:rsidR="00960CA1" w:rsidRPr="006D5155" w:rsidDel="00B231FA">
          <w:delText xml:space="preserve">it would be possible to use the </w:delText>
        </w:r>
      </w:del>
      <w:r w:rsidR="00960CA1" w:rsidRPr="006D5155">
        <w:t xml:space="preserve">lesion-derived data </w:t>
      </w:r>
      <w:del w:id="189" w:author="Lisa" w:date="2022-09-09T19:42:00Z">
        <w:r w:rsidR="00960CA1" w:rsidRPr="006D5155" w:rsidDel="00B231FA">
          <w:delText xml:space="preserve">to </w:delText>
        </w:r>
      </w:del>
      <w:ins w:id="190" w:author="Lisa" w:date="2022-09-09T19:42:00Z">
        <w:r w:rsidR="00B231FA">
          <w:t>can</w:t>
        </w:r>
        <w:r w:rsidR="00B231FA" w:rsidRPr="006D5155">
          <w:t xml:space="preserve"> </w:t>
        </w:r>
      </w:ins>
      <w:r w:rsidR="00960CA1" w:rsidRPr="006D5155">
        <w:t xml:space="preserve">predict </w:t>
      </w:r>
      <w:ins w:id="191" w:author="Lisa" w:date="2022-09-09T19:42:00Z">
        <w:r w:rsidR="00B231FA">
          <w:t xml:space="preserve">the </w:t>
        </w:r>
      </w:ins>
      <w:r w:rsidR="00960CA1" w:rsidRPr="006D5155">
        <w:t>patient status</w:t>
      </w:r>
      <w:del w:id="192" w:author="Lisa" w:date="2022-09-09T19:43:00Z">
        <w:r w:rsidR="00960CA1" w:rsidRPr="006D5155" w:rsidDel="006B0A28">
          <w:delText xml:space="preserve"> in an exploratory analysis</w:delText>
        </w:r>
      </w:del>
      <w:r w:rsidR="00960CA1" w:rsidRPr="006D5155">
        <w:t xml:space="preserve">. </w:t>
      </w:r>
      <w:r w:rsidR="006A0EFC" w:rsidRPr="006D5155">
        <w:t>The nu-SV</w:t>
      </w:r>
      <w:r w:rsidR="00DF636C" w:rsidRPr="006D5155">
        <w:t>C</w:t>
      </w:r>
      <w:r w:rsidR="006A0EFC" w:rsidRPr="006D5155">
        <w:t xml:space="preserve"> was implemented using custom scripts employing the </w:t>
      </w:r>
      <w:ins w:id="193" w:author="Lisa" w:date="2022-09-09T19:44:00Z">
        <w:r w:rsidR="006D1C53">
          <w:t>‘</w:t>
        </w:r>
      </w:ins>
      <w:proofErr w:type="spellStart"/>
      <w:r w:rsidR="006A0EFC" w:rsidRPr="006D5155">
        <w:t>libsvm</w:t>
      </w:r>
      <w:proofErr w:type="spellEnd"/>
      <w:ins w:id="194" w:author="Lisa" w:date="2022-09-09T19:44:00Z">
        <w:r w:rsidR="006D1C53">
          <w:t>’</w:t>
        </w:r>
      </w:ins>
      <w:r w:rsidR="006A0EFC" w:rsidRPr="006D5155">
        <w:t xml:space="preserve">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72790E79" w:rsidR="004B4C63" w:rsidRPr="006D5155" w:rsidRDefault="0022454D" w:rsidP="002F4688">
      <w:r w:rsidRPr="006D5155">
        <w:t xml:space="preserve">To create the </w:t>
      </w:r>
      <w:r w:rsidR="00DA1C57" w:rsidRPr="006D5155">
        <w:t>instance</w:t>
      </w:r>
      <w:r w:rsidRPr="006D5155">
        <w:t xml:space="preserve"> matrix, we concatenated the </w:t>
      </w:r>
      <w:ins w:id="195" w:author="Lisa" w:date="2022-09-09T19:46:00Z">
        <w:r w:rsidR="00FA675F">
          <w:t xml:space="preserve">vectorised </w:t>
        </w:r>
      </w:ins>
      <w:r w:rsidRPr="006D5155">
        <w:t>voxel-wise</w:t>
      </w:r>
      <w:r w:rsidR="004B4C63" w:rsidRPr="006D5155">
        <w:t xml:space="preserve"> disconnection </w:t>
      </w:r>
      <w:r w:rsidRPr="006D5155">
        <w:t xml:space="preserve">maps of all patients, such that matrix rows comprised patients, while columns contained the associated </w:t>
      </w:r>
      <w:commentRangeStart w:id="196"/>
      <w:r w:rsidRPr="006D5155">
        <w:t>binary status (</w:t>
      </w:r>
      <w:r w:rsidR="00124815" w:rsidRPr="006D5155">
        <w:t>i.e., 1 = damaged and 0 = undamaged</w:t>
      </w:r>
      <w:r w:rsidR="004B4C63" w:rsidRPr="006D5155">
        <w:t xml:space="preserve">) of all </w:t>
      </w:r>
      <w:r w:rsidRPr="006D5155">
        <w:t>voxels</w:t>
      </w:r>
      <w:commentRangeEnd w:id="196"/>
      <w:r w:rsidR="009D4168">
        <w:rPr>
          <w:rStyle w:val="Kommentarzeichen"/>
        </w:rPr>
        <w:commentReference w:id="196"/>
      </w:r>
      <w:r w:rsidRPr="006D5155">
        <w:t xml:space="preserve">.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w:t>
      </w:r>
      <w:del w:id="197" w:author="Smaczny, Stefan" w:date="2022-09-06T16:36:00Z">
        <w:r w:rsidR="00FD2721" w:rsidRPr="006D5155" w:rsidDel="008A6BAD">
          <w:delText xml:space="preserve">had </w:delText>
        </w:r>
      </w:del>
      <w:ins w:id="198" w:author="Smaczny, Stefan" w:date="2022-09-06T16:36:00Z">
        <w:r w:rsidR="008A6BAD" w:rsidRPr="006D5155">
          <w:t>ha</w:t>
        </w:r>
        <w:r w:rsidR="008A6BAD">
          <w:t>s</w:t>
        </w:r>
        <w:r w:rsidR="008A6BAD" w:rsidRPr="006D5155">
          <w:t xml:space="preserve"> </w:t>
        </w:r>
      </w:ins>
      <w:r w:rsidR="00FD2721" w:rsidRPr="006D5155">
        <w:t xml:space="preserve">shown that feature reduction significantly enhances model fit </w:t>
      </w:r>
      <w:r w:rsidR="00DF636C" w:rsidRPr="006D5155">
        <w:t>in lesion-deficit modelling</w:t>
      </w:r>
      <w:r w:rsidR="00FD2721" w:rsidRPr="006D5155">
        <w:t xml:space="preserve"> (</w:t>
      </w:r>
      <w:proofErr w:type="spellStart"/>
      <w:r>
        <w:fldChar w:fldCharType="begin"/>
      </w:r>
      <w:r>
        <w:instrText xml:space="preserve"> HYPERLINK \l "kasties2021" </w:instrText>
      </w:r>
      <w:r>
        <w:fldChar w:fldCharType="separate"/>
      </w:r>
      <w:r w:rsidR="00FD2721" w:rsidRPr="006D5155">
        <w:rPr>
          <w:rStyle w:val="Hyperlink"/>
          <w:rFonts w:ascii="Ebrima" w:hAnsi="Ebrima"/>
        </w:rPr>
        <w:t>Kasties</w:t>
      </w:r>
      <w:proofErr w:type="spellEnd"/>
      <w:r w:rsidR="00FD2721" w:rsidRPr="006D5155">
        <w:rPr>
          <w:rStyle w:val="Hyperlink"/>
          <w:rFonts w:ascii="Ebrima" w:hAnsi="Ebrima"/>
        </w:rPr>
        <w:t xml:space="preserve"> et al., 2021</w:t>
      </w:r>
      <w:r>
        <w:rPr>
          <w:rStyle w:val="Hyperlink"/>
          <w:rFonts w:ascii="Ebrima" w:hAnsi="Ebrima"/>
        </w:rPr>
        <w:fldChar w:fldCharType="end"/>
      </w:r>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w:t>
      </w:r>
      <w:ins w:id="199" w:author="Lisa" w:date="2022-09-09T19:51:00Z">
        <w:r w:rsidR="00FB4597">
          <w:t xml:space="preserve">more than </w:t>
        </w:r>
      </w:ins>
      <w:r w:rsidR="00DA1C57" w:rsidRPr="006D5155">
        <w:t xml:space="preserve">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64EF5A03" w:rsidR="004B4C63" w:rsidRPr="006D5155" w:rsidRDefault="004B4C63" w:rsidP="002F4688">
      <w:r w:rsidRPr="006D5155">
        <w:t xml:space="preserve">We followed the same steps for </w:t>
      </w:r>
      <w:r w:rsidR="00CF6432" w:rsidRPr="006D5155">
        <w:t xml:space="preserve">the voxel-wise lesion maps, in order to assess if disconnection maps or lesion maps held a higher predictive power. Here, 107 components were cumulatively needed to explain </w:t>
      </w:r>
      <w:ins w:id="200" w:author="Lisa" w:date="2022-09-09T19:59:00Z">
        <w:r w:rsidR="008D43A9">
          <w:t xml:space="preserve">more than </w:t>
        </w:r>
      </w:ins>
      <w:r w:rsidR="00CF6432" w:rsidRPr="006D5155">
        <w:t>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4FB2CB2B" w:rsidR="00DB6C28" w:rsidRPr="006D5155" w:rsidRDefault="00234634" w:rsidP="003079A1">
      <w:r w:rsidRPr="006D5155">
        <w:t>We implemented the nu-SVC with a radial basis function kernel</w:t>
      </w:r>
      <w:r w:rsidR="00C96869" w:rsidRPr="006D5155">
        <w:t xml:space="preserve">, since previous research has demonstrated that non-linear kernels </w:t>
      </w:r>
      <w:ins w:id="201" w:author="Lisa" w:date="2022-09-09T20:02:00Z">
        <w:r w:rsidR="001910F9">
          <w:t xml:space="preserve">compared to linear ones </w:t>
        </w:r>
      </w:ins>
      <w:r w:rsidR="00C96869" w:rsidRPr="006D5155">
        <w:t>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To improve generalisation of the model, we used a nested cross-validation (CV) approach</w:t>
      </w:r>
      <w:r w:rsidR="006659FE" w:rsidRPr="006D5155">
        <w:t xml:space="preserve"> as described and implemented by </w:t>
      </w:r>
      <w:hyperlink w:anchor="röhrig2022" w:history="1">
        <w:proofErr w:type="spellStart"/>
        <w:r w:rsidR="006659FE" w:rsidRPr="006D5155">
          <w:rPr>
            <w:rStyle w:val="Hyperlink"/>
            <w:rFonts w:ascii="Ebrima" w:hAnsi="Ebrima"/>
          </w:rPr>
          <w:t>Röhrig</w:t>
        </w:r>
        <w:proofErr w:type="spellEnd"/>
        <w:r w:rsidR="006659FE" w:rsidRPr="006D5155">
          <w:rPr>
            <w:rStyle w:val="Hyperlink"/>
            <w:rFonts w:ascii="Ebrima" w:hAnsi="Ebrima"/>
          </w:rPr>
          <w:t xml:space="preserve"> et al. (2022)</w:t>
        </w:r>
      </w:hyperlink>
      <w:r w:rsidR="00C96869" w:rsidRPr="006D5155">
        <w:t xml:space="preserve">. </w:t>
      </w:r>
      <w:r w:rsidR="00B42FCF" w:rsidRPr="006D5155">
        <w:t>In this CV approach, t</w:t>
      </w:r>
      <w:r w:rsidR="00C96869" w:rsidRPr="006D5155">
        <w:t xml:space="preserve">he outer loop served for </w:t>
      </w:r>
      <w:del w:id="202" w:author="Lisa" w:date="2022-09-09T20:04:00Z">
        <w:r w:rsidR="00C96869" w:rsidRPr="006D5155" w:rsidDel="00902CC6">
          <w:delText xml:space="preserve">training </w:delText>
        </w:r>
      </w:del>
      <w:ins w:id="203" w:author="Lisa" w:date="2022-09-09T20:04:00Z">
        <w:r w:rsidR="00902CC6">
          <w:t>testing</w:t>
        </w:r>
        <w:r w:rsidR="00902CC6" w:rsidRPr="006D5155">
          <w:t xml:space="preserve"> </w:t>
        </w:r>
      </w:ins>
      <w:r w:rsidR="00C96869" w:rsidRPr="006D5155">
        <w:t>the model</w:t>
      </w:r>
      <w:ins w:id="204" w:author="Lisa" w:date="2022-09-09T20:05:00Z">
        <w:r w:rsidR="00C04261">
          <w:t xml:space="preserve"> on unseen data</w:t>
        </w:r>
      </w:ins>
      <w:r w:rsidR="00C96869" w:rsidRPr="006D5155">
        <w:t>, wher</w:t>
      </w:r>
      <w:r w:rsidR="006659FE" w:rsidRPr="006D5155">
        <w:t xml:space="preserve">eas the inner loop was utilised to optimise the hyperparameters nu and C. </w:t>
      </w:r>
    </w:p>
    <w:p w14:paraId="24315C4E" w14:textId="410DD30B" w:rsidR="00A40F89" w:rsidRPr="006D5155" w:rsidRDefault="00A37E51" w:rsidP="005436F9">
      <w:r w:rsidRPr="006D5155">
        <w:t xml:space="preserve">More specifically, </w:t>
      </w:r>
      <w:r w:rsidR="00DB6C28" w:rsidRPr="006D5155">
        <w:t xml:space="preserve">we employed a 10-fold CV for the outer loop, with almost equally sized </w:t>
      </w:r>
      <w:commentRangeStart w:id="205"/>
      <w:r w:rsidR="00DB6C28" w:rsidRPr="006D5155">
        <w:t>folds</w:t>
      </w:r>
      <w:commentRangeEnd w:id="205"/>
      <w:r w:rsidR="00C16B59">
        <w:rPr>
          <w:rStyle w:val="Kommentarzeichen"/>
        </w:rPr>
        <w:commentReference w:id="205"/>
      </w:r>
      <w:r w:rsidR="00DB6C28" w:rsidRPr="006D5155">
        <w:t xml:space="preserve">. </w:t>
      </w:r>
      <w:proofErr w:type="gramStart"/>
      <w:r w:rsidR="00DB6C28" w:rsidRPr="006D5155">
        <w:t>One fold</w:t>
      </w:r>
      <w:proofErr w:type="gramEnd"/>
      <w:r w:rsidR="00DB6C28" w:rsidRPr="006D5155">
        <w:t xml:space="preserve"> was utilised as the test set, while the remaining nine folds served as the training set, which were also passed on to the inner loop.  In the inner loop, we used a 5-fold CV with four folds serving as the training set and </w:t>
      </w:r>
      <w:proofErr w:type="gramStart"/>
      <w:r w:rsidR="00DB6C28" w:rsidRPr="006D5155">
        <w:t>one fold</w:t>
      </w:r>
      <w:proofErr w:type="gramEnd"/>
      <w:r w:rsidR="00DB6C28" w:rsidRPr="006D5155">
        <w:t xml:space="preserve"> as the validation set. To optimise the hyperparameters nu and C, we implemented a grid search algorithm, which trained </w:t>
      </w:r>
      <w:commentRangeStart w:id="206"/>
      <w:r w:rsidR="00DB6C28" w:rsidRPr="006D5155">
        <w:t>every combination of different C and nu values</w:t>
      </w:r>
      <w:commentRangeEnd w:id="206"/>
      <w:r w:rsidR="00C16B59">
        <w:rPr>
          <w:rStyle w:val="Kommentarzeichen"/>
        </w:rPr>
        <w:commentReference w:id="206"/>
      </w:r>
      <w:r w:rsidR="00DB6C28" w:rsidRPr="006D5155">
        <w:t xml:space="preserve">, before testing their performance on the validation fold. </w:t>
      </w:r>
      <w:del w:id="207" w:author="Lisa" w:date="2022-09-09T20:13:00Z">
        <w:r w:rsidR="00DB6C28" w:rsidRPr="006D5155" w:rsidDel="001925C5">
          <w:delText xml:space="preserve">After </w:delText>
        </w:r>
      </w:del>
      <w:ins w:id="208" w:author="Lisa" w:date="2022-09-09T20:13:00Z">
        <w:r w:rsidR="001925C5">
          <w:t>At the end of</w:t>
        </w:r>
        <w:r w:rsidR="001925C5" w:rsidRPr="006D5155">
          <w:t xml:space="preserve"> </w:t>
        </w:r>
      </w:ins>
      <w:r w:rsidR="00DB6C28" w:rsidRPr="006D5155">
        <w:t xml:space="preserve">the inner loop, we averaged the prediction accuracy for every combination of C and nu values and selected the combination with the highest accuracy as our model. We then re-trained </w:t>
      </w:r>
      <w:ins w:id="209" w:author="Lisa" w:date="2022-09-09T20:10:00Z">
        <w:r w:rsidR="001925C5">
          <w:t xml:space="preserve">during </w:t>
        </w:r>
      </w:ins>
      <w:r w:rsidR="00DB6C28" w:rsidRPr="006D5155">
        <w:t xml:space="preserve">the outer loop </w:t>
      </w:r>
      <w:ins w:id="210" w:author="Lisa" w:date="2022-09-09T20:10:00Z">
        <w:r w:rsidR="001925C5">
          <w:t xml:space="preserve">the </w:t>
        </w:r>
      </w:ins>
      <w:r w:rsidR="00DB6C28" w:rsidRPr="006D5155">
        <w:t xml:space="preserve">model using the optimised parameters </w:t>
      </w:r>
      <w:ins w:id="211" w:author="Lisa" w:date="2022-09-09T20:14:00Z">
        <w:r w:rsidR="001925C5">
          <w:t xml:space="preserve">on the whole training set </w:t>
        </w:r>
      </w:ins>
      <w:r w:rsidR="00DB6C28" w:rsidRPr="006D5155">
        <w:t xml:space="preserve">and tested </w:t>
      </w:r>
      <w:del w:id="212" w:author="Lisa" w:date="2022-09-09T20:16:00Z">
        <w:r w:rsidR="00DB6C28" w:rsidRPr="006D5155" w:rsidDel="001925C5">
          <w:delText xml:space="preserve">the final </w:delText>
        </w:r>
        <w:r w:rsidR="0013718F" w:rsidRPr="006D5155" w:rsidDel="001925C5">
          <w:delText>prediction accuracy</w:delText>
        </w:r>
      </w:del>
      <w:ins w:id="213" w:author="Lisa" w:date="2022-09-09T20:16:00Z">
        <w:r w:rsidR="001925C5">
          <w:t>it</w:t>
        </w:r>
      </w:ins>
      <w:r w:rsidR="00DB6C28" w:rsidRPr="006D5155">
        <w:t xml:space="preserve"> on the test set.</w:t>
      </w:r>
      <w:r w:rsidR="0013718F" w:rsidRPr="006D5155">
        <w:t xml:space="preserve"> With this approach, every patient’s status was predicted once in the outer loop.</w:t>
      </w:r>
      <w:bookmarkEnd w:id="148"/>
      <w:r w:rsidR="00090387" w:rsidRPr="006D5155">
        <w:t xml:space="preserve"> To </w:t>
      </w:r>
      <w:ins w:id="214" w:author="Lisa" w:date="2022-09-09T20:17:00Z">
        <w:r w:rsidR="001925C5">
          <w:t>overcome v</w:t>
        </w:r>
      </w:ins>
      <w:ins w:id="215" w:author="Lisa" w:date="2022-09-09T20:18:00Z">
        <w:r w:rsidR="001925C5">
          <w:t>ariance-driven issues cau</w:t>
        </w:r>
        <w:r w:rsidR="00946D2D">
          <w:t>sed by different sample randomis</w:t>
        </w:r>
        <w:r w:rsidR="001925C5">
          <w:t>ations</w:t>
        </w:r>
      </w:ins>
      <w:ins w:id="216" w:author="Lisa" w:date="2022-09-09T20:19:00Z">
        <w:r w:rsidR="001925C5">
          <w:t xml:space="preserve"> and thus to </w:t>
        </w:r>
      </w:ins>
      <w:r w:rsidR="00090387" w:rsidRPr="006D5155">
        <w:t xml:space="preserve">generalise our model performance, we then repeated the model fitting procedure ten times, with different sample </w:t>
      </w:r>
      <w:r w:rsidR="00B42FCF" w:rsidRPr="006D5155">
        <w:t>pseudo-randomisations</w:t>
      </w:r>
      <w:r w:rsidR="00090387" w:rsidRPr="006D5155">
        <w:t xml:space="preserve">. Finally, the </w:t>
      </w:r>
      <w:del w:id="217" w:author="Lisa" w:date="2022-09-09T20:20:00Z">
        <w:r w:rsidR="00090387" w:rsidRPr="006D5155" w:rsidDel="00946D2D">
          <w:delText>model’s prediction accuracy</w:delText>
        </w:r>
      </w:del>
      <w:ins w:id="218" w:author="Lisa" w:date="2022-09-09T20:20:00Z">
        <w:r w:rsidR="00946D2D">
          <w:t>predictions</w:t>
        </w:r>
      </w:ins>
      <w:r w:rsidR="00090387" w:rsidRPr="006D5155">
        <w:t xml:space="preserve"> </w:t>
      </w:r>
      <w:del w:id="219" w:author="Lisa" w:date="2022-09-09T20:20:00Z">
        <w:r w:rsidR="00090387" w:rsidRPr="006D5155" w:rsidDel="00946D2D">
          <w:delText xml:space="preserve">was </w:delText>
        </w:r>
      </w:del>
      <w:ins w:id="220" w:author="Lisa" w:date="2022-09-09T20:20:00Z">
        <w:r w:rsidR="00946D2D">
          <w:t>were</w:t>
        </w:r>
        <w:r w:rsidR="00946D2D" w:rsidRPr="006D5155">
          <w:t xml:space="preserve"> </w:t>
        </w:r>
      </w:ins>
      <w:r w:rsidR="00090387" w:rsidRPr="006D5155">
        <w:t xml:space="preserve">averaged across </w:t>
      </w:r>
      <w:ins w:id="221" w:author="Lisa" w:date="2022-09-09T20:21:00Z">
        <w:r w:rsidR="00470418">
          <w:t xml:space="preserve">the ten model repetitions for all </w:t>
        </w:r>
      </w:ins>
      <w:r w:rsidR="00090387" w:rsidRPr="006D5155">
        <w:t>patients</w:t>
      </w:r>
      <w:del w:id="222" w:author="Lisa" w:date="2022-09-09T20:21:00Z">
        <w:r w:rsidR="00090387" w:rsidRPr="006D5155" w:rsidDel="00470418">
          <w:delText xml:space="preserve"> and loops</w:delText>
        </w:r>
      </w:del>
      <w:r w:rsidR="00090387" w:rsidRPr="006D5155">
        <w:t>.</w:t>
      </w:r>
      <w:ins w:id="223" w:author="Lisa" w:date="2022-09-09T20:22:00Z">
        <w:r w:rsidR="00470418">
          <w:t xml:space="preserve"> Using the averaged predictions, the </w:t>
        </w:r>
        <w:r w:rsidR="00D75241">
          <w:t xml:space="preserve">final </w:t>
        </w:r>
        <w:commentRangeStart w:id="224"/>
        <w:r w:rsidR="00470418">
          <w:t xml:space="preserve">prediction accuracy </w:t>
        </w:r>
      </w:ins>
      <w:commentRangeEnd w:id="224"/>
      <w:ins w:id="225" w:author="Lisa" w:date="2022-09-09T20:23:00Z">
        <w:r w:rsidR="00D75241">
          <w:rPr>
            <w:rStyle w:val="Kommentarzeichen"/>
          </w:rPr>
          <w:commentReference w:id="224"/>
        </w:r>
      </w:ins>
      <w:ins w:id="226" w:author="Lisa" w:date="2022-09-09T20:22:00Z">
        <w:r w:rsidR="00470418">
          <w:t xml:space="preserve">was calculated. </w:t>
        </w:r>
      </w:ins>
      <w:r w:rsidR="00A40F89" w:rsidRPr="006D5155">
        <w:br w:type="page"/>
      </w:r>
    </w:p>
    <w:p w14:paraId="387DDA9B" w14:textId="083D9948" w:rsidR="000E5F13" w:rsidRPr="006D5155" w:rsidRDefault="000E5F13" w:rsidP="00790AC6">
      <w:pPr>
        <w:pStyle w:val="berschrift2"/>
        <w:numPr>
          <w:ilvl w:val="0"/>
          <w:numId w:val="13"/>
        </w:numPr>
        <w:rPr>
          <w:b w:val="0"/>
          <w:bCs w:val="0"/>
        </w:rPr>
      </w:pPr>
      <w:bookmarkStart w:id="227" w:name="_Toc112150478"/>
      <w:r w:rsidRPr="006D5155">
        <w:rPr>
          <w:b w:val="0"/>
          <w:bCs w:val="0"/>
        </w:rPr>
        <w:t>Results</w:t>
      </w:r>
      <w:bookmarkEnd w:id="227"/>
    </w:p>
    <w:p w14:paraId="7AB70D20" w14:textId="71757943" w:rsidR="002571FF" w:rsidRPr="006D5155" w:rsidRDefault="00C16B0E" w:rsidP="00790AC6">
      <w:pPr>
        <w:pStyle w:val="berschrift3"/>
        <w:numPr>
          <w:ilvl w:val="1"/>
          <w:numId w:val="13"/>
        </w:numPr>
        <w:rPr>
          <w:color w:val="FF9933"/>
        </w:rPr>
      </w:pPr>
      <w:bookmarkStart w:id="228" w:name="_Toc112150479"/>
      <w:commentRangeStart w:id="229"/>
      <w:r w:rsidRPr="006D5155">
        <w:t xml:space="preserve">Clinical </w:t>
      </w:r>
      <w:commentRangeEnd w:id="229"/>
      <w:r w:rsidR="007E02DF">
        <w:rPr>
          <w:rStyle w:val="Kommentarzeichen"/>
          <w:rFonts w:ascii="Ebrima" w:eastAsiaTheme="minorEastAsia" w:hAnsi="Ebrima" w:cstheme="minorBidi"/>
          <w:spacing w:val="0"/>
        </w:rPr>
        <w:commentReference w:id="229"/>
      </w:r>
      <w:r w:rsidRPr="006D5155">
        <w:t>and Demographic Data</w:t>
      </w:r>
      <w:bookmarkEnd w:id="228"/>
    </w:p>
    <w:p w14:paraId="3A09B005" w14:textId="0B63D778" w:rsidR="00E82821" w:rsidRPr="006D5155" w:rsidRDefault="00E82821" w:rsidP="00E82821">
      <w:r w:rsidRPr="006D5155">
        <w:t xml:space="preserve">The average mean age at stroke onset was higher in women than in men (F: 64.4 ±15.4 years vs M: 60.8 ±12.1 years), exhibiting a trend towards significance at p = 0.064 (see </w:t>
      </w:r>
      <w:commentRangeStart w:id="230"/>
      <w:r w:rsidR="002C4234">
        <w:fldChar w:fldCharType="begin"/>
      </w:r>
      <w:r w:rsidR="002C4234">
        <w:instrText xml:space="preserve"> HYPERLINK \l "table01" </w:instrText>
      </w:r>
      <w:r w:rsidR="002C4234">
        <w:fldChar w:fldCharType="separate"/>
      </w:r>
      <w:r w:rsidR="006D5155">
        <w:rPr>
          <w:rStyle w:val="Hyperlink"/>
          <w:rFonts w:ascii="Ebrima" w:hAnsi="Ebrima"/>
        </w:rPr>
        <w:t>Table</w:t>
      </w:r>
      <w:r w:rsidR="008D0B96" w:rsidRPr="006D5155">
        <w:rPr>
          <w:rStyle w:val="Hyperlink"/>
          <w:rFonts w:ascii="Ebrima" w:hAnsi="Ebrima"/>
        </w:rPr>
        <w:t xml:space="preserve"> 1</w:t>
      </w:r>
      <w:r w:rsidR="002C4234">
        <w:rPr>
          <w:rStyle w:val="Hyperlink"/>
          <w:rFonts w:ascii="Ebrima" w:hAnsi="Ebrima"/>
        </w:rPr>
        <w:fldChar w:fldCharType="end"/>
      </w:r>
      <w:commentRangeEnd w:id="230"/>
      <w:r w:rsidR="00FA27CA">
        <w:rPr>
          <w:rStyle w:val="Kommentarzeichen"/>
        </w:rPr>
        <w:commentReference w:id="230"/>
      </w:r>
      <w:r w:rsidRPr="006D5155">
        <w:t xml:space="preserve">). This finding </w:t>
      </w:r>
      <w:r w:rsidR="009A670F" w:rsidRPr="006D5155">
        <w:t xml:space="preserve">of women being older than men </w:t>
      </w:r>
      <w:del w:id="231" w:author="Lisa" w:date="2022-09-12T11:01:00Z">
        <w:r w:rsidR="009A670F" w:rsidRPr="006D5155" w:rsidDel="0073217F">
          <w:delText xml:space="preserve">are </w:delText>
        </w:r>
      </w:del>
      <w:r w:rsidR="009A670F" w:rsidRPr="006D5155">
        <w:t xml:space="preserve">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6D5CC54B"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and control groups</w:t>
      </w:r>
      <w:del w:id="232" w:author="Lisa" w:date="2022-09-12T11:04:00Z">
        <w:r w:rsidR="00396304" w:rsidRPr="006D5155" w:rsidDel="0073217F">
          <w:delText>,</w:delText>
        </w:r>
      </w:del>
      <w:r w:rsidR="00396304" w:rsidRPr="006D5155">
        <w:t xml:space="preserve"> </w:t>
      </w:r>
      <w:del w:id="233" w:author="Lisa" w:date="2022-09-12T11:04:00Z">
        <w:r w:rsidR="00E82821" w:rsidRPr="006D5155" w:rsidDel="0073217F">
          <w:delText>but the differences</w:delText>
        </w:r>
        <w:r w:rsidR="007C626D" w:rsidRPr="006D5155" w:rsidDel="0073217F">
          <w:delText xml:space="preserve"> remained </w:delText>
        </w:r>
        <w:commentRangeStart w:id="234"/>
        <w:r w:rsidR="007C626D" w:rsidRPr="006D5155" w:rsidDel="0073217F">
          <w:delText xml:space="preserve">non-significant </w:delText>
        </w:r>
        <w:commentRangeEnd w:id="234"/>
        <w:r w:rsidR="0073217F" w:rsidDel="0073217F">
          <w:rPr>
            <w:rStyle w:val="Kommentarzeichen"/>
          </w:rPr>
          <w:commentReference w:id="234"/>
        </w:r>
        <w:r w:rsidR="007C626D" w:rsidRPr="006D5155" w:rsidDel="0073217F">
          <w:delText>there</w:delText>
        </w:r>
        <w:r w:rsidR="00E82821" w:rsidRPr="006D5155" w:rsidDel="0073217F">
          <w:delText xml:space="preserve"> as well </w:delText>
        </w:r>
      </w:del>
      <w:r w:rsidR="00E82821" w:rsidRPr="006D5155">
        <w:t xml:space="preserve">(see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 xml:space="preserve">here was a </w:t>
      </w:r>
      <w:commentRangeStart w:id="235"/>
      <w:r w:rsidR="00E82821" w:rsidRPr="006D5155">
        <w:t>slight</w:t>
      </w:r>
      <w:commentRangeEnd w:id="235"/>
      <w:r w:rsidR="00FA27CA">
        <w:rPr>
          <w:rStyle w:val="Kommentarzeichen"/>
        </w:rPr>
        <w:commentReference w:id="235"/>
      </w:r>
      <w:r w:rsidR="00E82821" w:rsidRPr="006D5155">
        <w:t xml:space="preserve">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4028B5F3"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ins w:id="236" w:author="Smaczny, Stefan" w:date="2022-09-05T17:41:00Z">
        <w:r w:rsidR="00FA27CA">
          <w:t xml:space="preserve">of </w:t>
        </w:r>
      </w:ins>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w:t>
      </w:r>
      <w:commentRangeStart w:id="237"/>
      <w:r w:rsidR="0017619D" w:rsidRPr="006D5155">
        <w:t xml:space="preserve">territories </w:t>
      </w:r>
      <w:commentRangeEnd w:id="237"/>
      <w:r w:rsidR="00A94411">
        <w:rPr>
          <w:rStyle w:val="Kommentarzeichen"/>
        </w:rPr>
        <w:commentReference w:id="237"/>
      </w:r>
      <w:r w:rsidR="0017619D" w:rsidRPr="006D5155">
        <w:t>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5B72C30E" w:rsidR="00042D33" w:rsidRPr="006D5155" w:rsidRDefault="00A02678" w:rsidP="002428EA">
      <w:pPr>
        <w:pStyle w:val="berschrift3"/>
        <w:numPr>
          <w:ilvl w:val="1"/>
          <w:numId w:val="13"/>
        </w:numPr>
      </w:pPr>
      <w:bookmarkStart w:id="238" w:name="_Toc112150480"/>
      <w:r w:rsidRPr="006D5155">
        <w:t xml:space="preserve">Voxel-based Lesion-Behaviour Mapping </w:t>
      </w:r>
      <w:del w:id="239" w:author="Lisa" w:date="2022-09-12T11:55:00Z">
        <w:r w:rsidRPr="006D5155" w:rsidDel="00005A60">
          <w:delText>/ Lesion Analysis</w:delText>
        </w:r>
      </w:del>
      <w:bookmarkEnd w:id="238"/>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240" w:name="figure01"/>
      <w:r>
        <w:rPr>
          <w:b/>
        </w:rPr>
        <w:br w:type="page"/>
      </w:r>
    </w:p>
    <w:p w14:paraId="633CAD86" w14:textId="1BE26951" w:rsidR="007F2BD2" w:rsidRPr="006D5155" w:rsidRDefault="006D5155" w:rsidP="00E82821">
      <w:commentRangeStart w:id="241"/>
      <w:r>
        <w:rPr>
          <w:b/>
        </w:rPr>
        <w:t>Figure</w:t>
      </w:r>
      <w:r w:rsidR="007F2BD2" w:rsidRPr="006D5155">
        <w:rPr>
          <w:b/>
        </w:rPr>
        <w:t xml:space="preserve"> </w:t>
      </w:r>
      <w:commentRangeEnd w:id="241"/>
      <w:r w:rsidR="00005A60">
        <w:rPr>
          <w:rStyle w:val="Kommentarzeichen"/>
        </w:rPr>
        <w:commentReference w:id="241"/>
      </w:r>
      <w:r w:rsidR="007F2BD2" w:rsidRPr="006D5155">
        <w:rPr>
          <w:b/>
        </w:rPr>
        <w:t>1:</w:t>
      </w:r>
      <w:r w:rsidR="00032720" w:rsidRPr="006D5155">
        <w:t xml:space="preserve"> Lesion Overlay Plots</w:t>
      </w:r>
    </w:p>
    <w:bookmarkEnd w:id="240"/>
    <w:p w14:paraId="55DB7A9C" w14:textId="569C0AE9" w:rsidR="00E82821" w:rsidRPr="006D5155" w:rsidRDefault="00E82821" w:rsidP="00E82821">
      <w:r w:rsidRPr="006D5155">
        <w:rPr>
          <w:noProof/>
          <w:lang w:val="en-US"/>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Overlaps of all normalised acute lesions included in the analyses are shown for all patients (N = 206), female and male patients (N = 103, respectively). Aggregated lesions were overlaid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000000"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w:t>
      </w:r>
      <w:proofErr w:type="spellStart"/>
      <w:r w:rsidR="004A0973" w:rsidRPr="006D5155">
        <w:t>OrG</w:t>
      </w:r>
      <w:proofErr w:type="spellEnd"/>
      <w:r w:rsidR="004A0973" w:rsidRPr="006D5155">
        <w:t>), Superior Temporal Gyrus (STG) and posterior STG and Medioventral Occipital Cortex (</w:t>
      </w:r>
      <w:proofErr w:type="spellStart"/>
      <w:r w:rsidR="004A0973" w:rsidRPr="006D5155">
        <w:t>MVOcC</w:t>
      </w:r>
      <w:proofErr w:type="spellEnd"/>
      <w:r w:rsidR="004A0973" w:rsidRPr="006D5155">
        <w:t>)</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242" w:name="figure02"/>
      <w:commentRangeStart w:id="243"/>
      <w:commentRangeStart w:id="244"/>
      <w:r>
        <w:rPr>
          <w:b/>
        </w:rPr>
        <w:t>Figure</w:t>
      </w:r>
      <w:r w:rsidR="00205BF0" w:rsidRPr="006D5155">
        <w:rPr>
          <w:b/>
        </w:rPr>
        <w:t xml:space="preserve"> 2:</w:t>
      </w:r>
      <w:r w:rsidR="00205BF0" w:rsidRPr="006D5155">
        <w:t xml:space="preserve"> Subtraction Plots </w:t>
      </w:r>
    </w:p>
    <w:bookmarkEnd w:id="242"/>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t>Male &gt; Female:</w:t>
      </w:r>
    </w:p>
    <w:p w14:paraId="38CB31A0" w14:textId="1ED40B59" w:rsidR="00F05AAE" w:rsidRPr="006D5155" w:rsidRDefault="00032720" w:rsidP="00B969FD">
      <w:pPr>
        <w:jc w:val="center"/>
        <w:rPr>
          <w:noProof/>
        </w:rPr>
      </w:pPr>
      <w:r w:rsidRPr="006D5155">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were </w:t>
      </w:r>
      <w:r w:rsidR="00205BF0" w:rsidRPr="006D5155">
        <w:rPr>
          <w:sz w:val="18"/>
          <w:szCs w:val="18"/>
        </w:rPr>
        <w:t>overlaid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w:t>
      </w:r>
      <w:proofErr w:type="spellStart"/>
      <w:r w:rsidR="00205BF0" w:rsidRPr="006D5155">
        <w:rPr>
          <w:sz w:val="18"/>
          <w:szCs w:val="18"/>
        </w:rPr>
        <w:t>MRIcron</w:t>
      </w:r>
      <w:proofErr w:type="spellEnd"/>
      <w:r w:rsidR="00205BF0" w:rsidRPr="006D5155">
        <w:rPr>
          <w:sz w:val="18"/>
          <w:szCs w:val="18"/>
        </w:rPr>
        <w:t xml:space="preserve"> (</w:t>
      </w:r>
      <w:proofErr w:type="spellStart"/>
      <w:r>
        <w:fldChar w:fldCharType="begin"/>
      </w:r>
      <w:r>
        <w:instrText xml:space="preserve"> HYPERLINK \l "rordenbrett2000" </w:instrText>
      </w:r>
      <w:r>
        <w:fldChar w:fldCharType="separate"/>
      </w:r>
      <w:r w:rsidR="00205BF0" w:rsidRPr="006D5155">
        <w:rPr>
          <w:rStyle w:val="Hyperlink"/>
          <w:rFonts w:ascii="Ebrima" w:hAnsi="Ebrima"/>
          <w:sz w:val="18"/>
          <w:szCs w:val="18"/>
        </w:rPr>
        <w:t>Rorden</w:t>
      </w:r>
      <w:proofErr w:type="spellEnd"/>
      <w:r w:rsidR="00205BF0" w:rsidRPr="006D5155">
        <w:rPr>
          <w:rStyle w:val="Hyperlink"/>
          <w:rFonts w:ascii="Ebrima" w:hAnsi="Ebrima"/>
          <w:sz w:val="18"/>
          <w:szCs w:val="18"/>
        </w:rPr>
        <w:t xml:space="preserve"> &amp; Brett, 2000</w:t>
      </w:r>
      <w:r>
        <w:rPr>
          <w:rStyle w:val="Hyperlink"/>
          <w:rFonts w:ascii="Ebrima" w:hAnsi="Ebrima"/>
          <w:sz w:val="18"/>
          <w:szCs w:val="18"/>
        </w:rPr>
        <w:fldChar w:fldCharType="end"/>
      </w:r>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commentRangeEnd w:id="243"/>
      <w:r w:rsidR="008A6BAD">
        <w:rPr>
          <w:rStyle w:val="Kommentarzeichen"/>
        </w:rPr>
        <w:commentReference w:id="243"/>
      </w:r>
      <w:commentRangeEnd w:id="244"/>
      <w:r w:rsidR="00A32E7A">
        <w:rPr>
          <w:rStyle w:val="Kommentarzeichen"/>
        </w:rPr>
        <w:commentReference w:id="244"/>
      </w:r>
    </w:p>
    <w:p w14:paraId="3E340ED9" w14:textId="462932C2" w:rsidR="00A02678" w:rsidRPr="006D5155" w:rsidRDefault="00000000"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ins w:id="245" w:author="Lisa" w:date="2022-09-12T12:11:00Z">
        <w:r w:rsidR="00654401">
          <w:t xml:space="preserve"> in NiiStat</w:t>
        </w:r>
      </w:ins>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w:t>
      </w:r>
      <w:commentRangeStart w:id="246"/>
      <w:r w:rsidR="00641DF2" w:rsidRPr="006D5155">
        <w:t>surround</w:t>
      </w:r>
      <w:commentRangeEnd w:id="246"/>
      <w:r w:rsidR="00762AEA">
        <w:rPr>
          <w:rStyle w:val="Kommentarzeichen"/>
        </w:rPr>
        <w:commentReference w:id="246"/>
      </w:r>
      <w:r w:rsidR="00641DF2" w:rsidRPr="006D5155">
        <w:t xml:space="preserve"> the IPL, STG, the posterior Superior Temporal Sulcus (</w:t>
      </w:r>
      <w:proofErr w:type="spellStart"/>
      <w:r w:rsidR="00641DF2" w:rsidRPr="006D5155">
        <w:t>pSTS</w:t>
      </w:r>
      <w:proofErr w:type="spellEnd"/>
      <w:r w:rsidR="00641DF2" w:rsidRPr="006D5155">
        <w:t xml:space="preserve">)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w:t>
      </w:r>
      <w:proofErr w:type="spellStart"/>
      <w:r w:rsidR="00641DF2" w:rsidRPr="006D5155">
        <w:t>pSTS</w:t>
      </w:r>
      <w:proofErr w:type="spellEnd"/>
      <w:r w:rsidR="00641DF2" w:rsidRPr="006D5155">
        <w:t xml:space="preserve">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247"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247"/>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lang w:val="en-US"/>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lang w:val="en-US"/>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w:t>
      </w:r>
      <w:proofErr w:type="gramStart"/>
      <w:r w:rsidRPr="006D5155">
        <w:rPr>
          <w:sz w:val="18"/>
          <w:szCs w:val="18"/>
        </w:rPr>
        <w:t>mass-univariate</w:t>
      </w:r>
      <w:proofErr w:type="gramEnd"/>
      <w:r w:rsidRPr="006D5155">
        <w:rPr>
          <w:sz w:val="18"/>
          <w:szCs w:val="18"/>
        </w:rPr>
        <w:t xml:space="preserve"> GLMs to identify voxels that are significantly correlated with </w:t>
      </w:r>
      <w:commentRangeStart w:id="248"/>
      <w:r w:rsidRPr="006D5155">
        <w:rPr>
          <w:sz w:val="18"/>
          <w:szCs w:val="18"/>
        </w:rPr>
        <w:t xml:space="preserve">pathological scores in the </w:t>
      </w:r>
      <w:r w:rsidR="00516A6A">
        <w:rPr>
          <w:sz w:val="18"/>
          <w:szCs w:val="18"/>
        </w:rPr>
        <w:t>neglect examination</w:t>
      </w:r>
      <w:r w:rsidR="007C1C62">
        <w:rPr>
          <w:sz w:val="18"/>
          <w:szCs w:val="18"/>
        </w:rPr>
        <w:t xml:space="preserve"> tests</w:t>
      </w:r>
      <w:commentRangeEnd w:id="248"/>
      <w:r w:rsidR="00654401">
        <w:rPr>
          <w:rStyle w:val="Kommentarzeichen"/>
        </w:rPr>
        <w:commentReference w:id="248"/>
      </w:r>
      <w:r w:rsidR="006334C2" w:rsidRPr="006D5155">
        <w:rPr>
          <w:sz w:val="18"/>
          <w:szCs w:val="18"/>
        </w:rPr>
        <w:t>. Voxels that survived FWE</w:t>
      </w:r>
      <w:r w:rsidRPr="006D5155">
        <w:rPr>
          <w:sz w:val="18"/>
          <w:szCs w:val="18"/>
        </w:rPr>
        <w:t xml:space="preserve"> correction based on permutation tests at p &lt; 0.05 are overlaid</w:t>
      </w:r>
      <w:r w:rsidR="006116C1" w:rsidRPr="006D5155">
        <w:rPr>
          <w:sz w:val="18"/>
          <w:szCs w:val="18"/>
        </w:rPr>
        <w:t xml:space="preserve"> in red</w:t>
      </w:r>
      <w:r w:rsidRPr="006D5155">
        <w:rPr>
          <w:sz w:val="18"/>
          <w:szCs w:val="18"/>
        </w:rPr>
        <w:t xml:space="preserve"> on an axial view of the ch2bet-template in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 xml:space="preserve">).  </w:t>
      </w:r>
      <w:r w:rsidR="00842BA6" w:rsidRPr="006D5155">
        <w:rPr>
          <w:sz w:val="18"/>
          <w:szCs w:val="18"/>
        </w:rPr>
        <w:t>The number given above each slice refers to the z-coordinate in MNI space.</w:t>
      </w:r>
    </w:p>
    <w:p w14:paraId="4D87C93E" w14:textId="2EBF762C" w:rsidR="00A02678" w:rsidRPr="006D5155" w:rsidRDefault="00A02678" w:rsidP="002428EA">
      <w:pPr>
        <w:pStyle w:val="berschrift3"/>
        <w:numPr>
          <w:ilvl w:val="1"/>
          <w:numId w:val="13"/>
        </w:numPr>
      </w:pPr>
      <w:bookmarkStart w:id="249" w:name="_Toc112150481"/>
      <w:r w:rsidRPr="006D5155">
        <w:t>Whole-</w:t>
      </w:r>
      <w:ins w:id="250" w:author="Lisa" w:date="2022-09-12T12:15:00Z">
        <w:r w:rsidR="00654401">
          <w:t>B</w:t>
        </w:r>
      </w:ins>
      <w:del w:id="251" w:author="Lisa" w:date="2022-09-12T12:15:00Z">
        <w:r w:rsidRPr="006D5155" w:rsidDel="00654401">
          <w:delText>b</w:delText>
        </w:r>
      </w:del>
      <w:r w:rsidRPr="006D5155">
        <w:t xml:space="preserve">rain </w:t>
      </w:r>
      <w:ins w:id="252" w:author="Lisa" w:date="2022-09-12T12:15:00Z">
        <w:r w:rsidR="00654401">
          <w:t>D</w:t>
        </w:r>
      </w:ins>
      <w:del w:id="253" w:author="Lisa" w:date="2022-09-12T12:15:00Z">
        <w:r w:rsidRPr="006D5155" w:rsidDel="00654401">
          <w:delText>d</w:delText>
        </w:r>
      </w:del>
      <w:r w:rsidRPr="006D5155">
        <w:t xml:space="preserve">isconnectivity </w:t>
      </w:r>
      <w:ins w:id="254" w:author="Lisa" w:date="2022-09-12T12:15:00Z">
        <w:r w:rsidR="00654401">
          <w:t>M</w:t>
        </w:r>
      </w:ins>
      <w:del w:id="255" w:author="Lisa" w:date="2022-09-12T12:15:00Z">
        <w:r w:rsidRPr="006D5155" w:rsidDel="00654401">
          <w:delText>m</w:delText>
        </w:r>
      </w:del>
      <w:r w:rsidRPr="006D5155">
        <w:t>apping</w:t>
      </w:r>
      <w:bookmarkEnd w:id="249"/>
    </w:p>
    <w:p w14:paraId="6B91C339" w14:textId="7F9C3F02" w:rsidR="00770B31" w:rsidRPr="00537745" w:rsidRDefault="00000000"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w:t>
      </w:r>
      <w:commentRangeStart w:id="256"/>
      <w:commentRangeStart w:id="257"/>
      <w:r w:rsidR="00560BE1" w:rsidRPr="006D5155">
        <w:t>illustrates</w:t>
      </w:r>
      <w:commentRangeEnd w:id="256"/>
      <w:r w:rsidR="00762AEA">
        <w:rPr>
          <w:rStyle w:val="Kommentarzeichen"/>
        </w:rPr>
        <w:commentReference w:id="256"/>
      </w:r>
      <w:commentRangeEnd w:id="257"/>
      <w:r w:rsidR="009E6176">
        <w:rPr>
          <w:rStyle w:val="Kommentarzeichen"/>
        </w:rPr>
        <w:commentReference w:id="257"/>
      </w:r>
      <w:r w:rsidR="00560BE1" w:rsidRPr="006D5155">
        <w:t xml:space="preserve"> the percentage of disconnected fibres for every WM voxel across</w:t>
      </w:r>
      <w:r w:rsidR="00646450" w:rsidRPr="006D5155">
        <w:t xml:space="preserve"> the patient sample.</w:t>
      </w:r>
      <w:r w:rsidR="00D877C3" w:rsidRPr="006D5155">
        <w:t xml:space="preserve"> Disconnections are more pronounced in the right hemisphere, </w:t>
      </w:r>
      <w:commentRangeStart w:id="258"/>
      <w:commentRangeStart w:id="259"/>
      <w:r w:rsidR="00D877C3" w:rsidRPr="006D5155">
        <w:t xml:space="preserve">spanning the </w:t>
      </w:r>
      <w:r w:rsidR="00A1362F" w:rsidRPr="006D5155">
        <w:t xml:space="preserve">entire anterior-posterior-axis from the middle frontal gyrus via the orbital gyrus, basal </w:t>
      </w:r>
      <w:proofErr w:type="gramStart"/>
      <w:r w:rsidR="00A1362F" w:rsidRPr="006D5155">
        <w:t>ganglia</w:t>
      </w:r>
      <w:proofErr w:type="gramEnd"/>
      <w:r w:rsidR="00A1362F" w:rsidRPr="006D5155">
        <w:t xml:space="preserve">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commentRangeEnd w:id="258"/>
      <w:r w:rsidR="00762AEA">
        <w:rPr>
          <w:rStyle w:val="Kommentarzeichen"/>
        </w:rPr>
        <w:commentReference w:id="258"/>
      </w:r>
      <w:commentRangeEnd w:id="259"/>
      <w:r w:rsidR="001012EB">
        <w:rPr>
          <w:rStyle w:val="Kommentarzeichen"/>
        </w:rPr>
        <w:commentReference w:id="259"/>
      </w:r>
    </w:p>
    <w:p w14:paraId="76B11D0A" w14:textId="6CA95F36" w:rsidR="009E6C6E" w:rsidRPr="006D5155" w:rsidRDefault="006D5155" w:rsidP="00EE67DD">
      <w:bookmarkStart w:id="260" w:name="figure04"/>
      <w:r w:rsidRPr="00537745">
        <w:rPr>
          <w:b/>
        </w:rPr>
        <w:t>Figure</w:t>
      </w:r>
      <w:r w:rsidR="009E6C6E" w:rsidRPr="00537745">
        <w:rPr>
          <w:b/>
        </w:rPr>
        <w:t xml:space="preserve"> 4:</w:t>
      </w:r>
      <w:r w:rsidR="00032720" w:rsidRPr="00537745">
        <w:t xml:space="preserve"> Disconnection Overlay Plots</w:t>
      </w:r>
    </w:p>
    <w:bookmarkEnd w:id="260"/>
    <w:p w14:paraId="3CD726E7" w14:textId="55023CB9" w:rsidR="00C4388B" w:rsidRPr="006D5155" w:rsidRDefault="00E73160" w:rsidP="009C3EBB">
      <w:pPr>
        <w:jc w:val="center"/>
      </w:pPr>
      <w:r w:rsidRPr="006D5155">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6E9CE88B" w:rsidR="009C3EBB" w:rsidRPr="006D5155" w:rsidRDefault="009C3EBB" w:rsidP="009C3EBB">
      <w:r w:rsidRPr="006D5155">
        <w:rPr>
          <w:sz w:val="18"/>
          <w:szCs w:val="18"/>
        </w:rPr>
        <w:t xml:space="preserve">Overlaps of the whole-brain disconnections included in the analyses are shown for all </w:t>
      </w:r>
      <w:ins w:id="261" w:author="Lisa" w:date="2022-09-12T12:27:00Z">
        <w:r w:rsidR="00D87B7E">
          <w:rPr>
            <w:sz w:val="18"/>
            <w:szCs w:val="18"/>
          </w:rPr>
          <w:t xml:space="preserve">right hemispheric </w:t>
        </w:r>
      </w:ins>
      <w:r w:rsidRPr="006D5155">
        <w:rPr>
          <w:sz w:val="18"/>
          <w:szCs w:val="18"/>
        </w:rPr>
        <w:t xml:space="preserve">patients (N = 206), female and male patients (N = 103, respectively). Aggregated disconnection maps were overlaid on an axial view of the ch2bet-template in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726D8B41"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Women</w:t>
      </w:r>
      <w:ins w:id="262" w:author="Lisa" w:date="2022-09-12T12:30:00Z">
        <w:r w:rsidR="00D87B7E">
          <w:rPr>
            <w:szCs w:val="18"/>
          </w:rPr>
          <w:t>,</w:t>
        </w:r>
      </w:ins>
      <w:r w:rsidR="00A15D29" w:rsidRPr="006D5155">
        <w:rPr>
          <w:szCs w:val="18"/>
        </w:rPr>
        <w:t xml:space="preserve"> </w:t>
      </w:r>
      <w:ins w:id="263" w:author="Lisa" w:date="2022-09-12T12:30:00Z">
        <w:r w:rsidR="00D87B7E" w:rsidRPr="006D5155">
          <w:rPr>
            <w:szCs w:val="18"/>
          </w:rPr>
          <w:t>compared to men</w:t>
        </w:r>
        <w:r w:rsidR="00D87B7E">
          <w:rPr>
            <w:szCs w:val="18"/>
          </w:rPr>
          <w:t>,</w:t>
        </w:r>
        <w:r w:rsidR="00D87B7E" w:rsidRPr="006D5155">
          <w:rPr>
            <w:szCs w:val="18"/>
          </w:rPr>
          <w:t xml:space="preserve"> </w:t>
        </w:r>
      </w:ins>
      <w:r w:rsidR="00A15D29" w:rsidRPr="006D5155">
        <w:rPr>
          <w:szCs w:val="18"/>
        </w:rPr>
        <w:t xml:space="preserve">exhibited a </w:t>
      </w:r>
      <w:r w:rsidR="00FB250F" w:rsidRPr="006D5155">
        <w:rPr>
          <w:szCs w:val="18"/>
        </w:rPr>
        <w:t>higher percentage of disconnections in the splenium of the corpus callosum</w:t>
      </w:r>
      <w:r w:rsidR="00EF3717" w:rsidRPr="006D5155">
        <w:rPr>
          <w:szCs w:val="18"/>
        </w:rPr>
        <w:t>, throughout the entire cingulum, as well as the thalamus</w:t>
      </w:r>
      <w:del w:id="264" w:author="Lisa" w:date="2022-09-12T12:30:00Z">
        <w:r w:rsidR="00EF3717" w:rsidRPr="006D5155" w:rsidDel="00D87B7E">
          <w:rPr>
            <w:szCs w:val="18"/>
          </w:rPr>
          <w:delText xml:space="preserve"> compared to men</w:delText>
        </w:r>
      </w:del>
      <w:r w:rsidR="00EF3717" w:rsidRPr="006D5155">
        <w:rPr>
          <w:szCs w:val="18"/>
        </w:rPr>
        <w:t xml:space="preserve">.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1FE174AC" w:rsidR="00FB250F" w:rsidRPr="006D5155" w:rsidRDefault="006D5155" w:rsidP="009E6C6E">
      <w:pPr>
        <w:rPr>
          <w:szCs w:val="18"/>
        </w:rPr>
      </w:pPr>
      <w:bookmarkStart w:id="265" w:name="figure05"/>
      <w:r>
        <w:rPr>
          <w:b/>
          <w:szCs w:val="18"/>
        </w:rPr>
        <w:t>Figure</w:t>
      </w:r>
      <w:r w:rsidR="00FB250F" w:rsidRPr="006D5155">
        <w:rPr>
          <w:b/>
          <w:szCs w:val="18"/>
        </w:rPr>
        <w:t xml:space="preserve"> 5:</w:t>
      </w:r>
      <w:r w:rsidR="00FB250F" w:rsidRPr="006D5155">
        <w:rPr>
          <w:szCs w:val="18"/>
        </w:rPr>
        <w:t xml:space="preserve"> Subtraction Plots of Whole-</w:t>
      </w:r>
      <w:ins w:id="266" w:author="Lisa" w:date="2022-09-12T12:33:00Z">
        <w:r w:rsidR="00BB1123">
          <w:rPr>
            <w:szCs w:val="18"/>
          </w:rPr>
          <w:t>B</w:t>
        </w:r>
      </w:ins>
      <w:del w:id="267" w:author="Lisa" w:date="2022-09-12T12:33:00Z">
        <w:r w:rsidR="00FB250F" w:rsidRPr="006D5155" w:rsidDel="00BB1123">
          <w:rPr>
            <w:szCs w:val="18"/>
          </w:rPr>
          <w:delText>b</w:delText>
        </w:r>
      </w:del>
      <w:r w:rsidR="00FB250F" w:rsidRPr="006D5155">
        <w:rPr>
          <w:szCs w:val="18"/>
        </w:rPr>
        <w:t xml:space="preserve">rain </w:t>
      </w:r>
      <w:r w:rsidR="00077E16">
        <w:rPr>
          <w:szCs w:val="18"/>
        </w:rPr>
        <w:t>D</w:t>
      </w:r>
      <w:r w:rsidR="00FB250F" w:rsidRPr="006D5155">
        <w:rPr>
          <w:szCs w:val="18"/>
        </w:rPr>
        <w:t>isconnectivity</w:t>
      </w:r>
      <w:bookmarkEnd w:id="265"/>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7">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8">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9">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1">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2">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3">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 xml:space="preserve">respectively. Subtraction maps were overlaid on the ch2bet-template in </w:t>
      </w:r>
      <w:proofErr w:type="spellStart"/>
      <w:r w:rsidRPr="006D5155">
        <w:rPr>
          <w:sz w:val="18"/>
          <w:szCs w:val="18"/>
        </w:rPr>
        <w:t>MRIcron</w:t>
      </w:r>
      <w:proofErr w:type="spellEnd"/>
      <w:r w:rsidRPr="006D5155">
        <w:rPr>
          <w:sz w:val="18"/>
          <w:szCs w:val="18"/>
        </w:rPr>
        <w:t xml:space="preserve"> (</w:t>
      </w:r>
      <w:proofErr w:type="spellStart"/>
      <w:r>
        <w:fldChar w:fldCharType="begin"/>
      </w:r>
      <w:r>
        <w:instrText xml:space="preserve"> HYPERLINK \l "rordenbrett2000" </w:instrText>
      </w:r>
      <w:r>
        <w:fldChar w:fldCharType="separate"/>
      </w:r>
      <w:r w:rsidRPr="006D5155">
        <w:rPr>
          <w:rStyle w:val="Hyperlink"/>
          <w:rFonts w:ascii="Ebrima" w:hAnsi="Ebrima"/>
          <w:sz w:val="18"/>
          <w:szCs w:val="18"/>
        </w:rPr>
        <w:t>Rorden</w:t>
      </w:r>
      <w:proofErr w:type="spellEnd"/>
      <w:r w:rsidRPr="006D5155">
        <w:rPr>
          <w:rStyle w:val="Hyperlink"/>
          <w:rFonts w:ascii="Ebrima" w:hAnsi="Ebrima"/>
          <w:sz w:val="18"/>
          <w:szCs w:val="18"/>
        </w:rPr>
        <w:t xml:space="preserve"> &amp; Brett, 2000</w:t>
      </w:r>
      <w:r>
        <w:rPr>
          <w:rStyle w:val="Hyperlink"/>
          <w:rFonts w:ascii="Ebrima" w:hAnsi="Ebrima"/>
          <w:sz w:val="18"/>
          <w:szCs w:val="18"/>
        </w:rPr>
        <w:fldChar w:fldCharType="end"/>
      </w:r>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commentRangeStart w:id="268"/>
      <w:r>
        <w:rPr>
          <w:sz w:val="18"/>
          <w:szCs w:val="18"/>
        </w:rPr>
        <w:t xml:space="preserve">(A + C) </w:t>
      </w:r>
      <w:commentRangeEnd w:id="268"/>
      <w:r w:rsidR="00F15140">
        <w:rPr>
          <w:rStyle w:val="Kommentarzeichen"/>
        </w:rPr>
        <w:commentReference w:id="268"/>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berschrift3"/>
        <w:numPr>
          <w:ilvl w:val="1"/>
          <w:numId w:val="13"/>
        </w:numPr>
      </w:pPr>
      <w:bookmarkStart w:id="269" w:name="_Region-to-Region_Disconnectivity_1"/>
      <w:bookmarkEnd w:id="269"/>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270"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commentRangeStart w:id="271"/>
      <w:r w:rsidR="000E505F">
        <w:t>D</w:t>
      </w:r>
      <w:r w:rsidR="00FA3DE5" w:rsidRPr="006D5155">
        <w:t>isconnections</w:t>
      </w:r>
      <w:bookmarkEnd w:id="270"/>
      <w:commentRangeEnd w:id="271"/>
      <w:r w:rsidR="008728B5">
        <w:rPr>
          <w:rStyle w:val="Kommentarzeichen"/>
        </w:rPr>
        <w:commentReference w:id="271"/>
      </w:r>
      <w:r w:rsidR="00FA3DE5" w:rsidRPr="006D5155">
        <w:t xml:space="preserve"> </w:t>
      </w:r>
    </w:p>
    <w:p w14:paraId="60EF4E19" w14:textId="308625D4" w:rsidR="00FA3DE5" w:rsidRPr="006D5155" w:rsidRDefault="00FA3DE5" w:rsidP="003D3462">
      <w:pPr>
        <w:jc w:val="center"/>
        <w:rPr>
          <w:noProof/>
        </w:rPr>
      </w:pPr>
      <w:r w:rsidRPr="006D5155">
        <w:rPr>
          <w:noProof/>
          <w:lang w:val="en-US"/>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lang w:val="en-US"/>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lang w:val="en-US"/>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6"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lang w:val="en-US"/>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7"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8"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9"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73008584" w:rsidR="00606692" w:rsidRPr="006D5155" w:rsidRDefault="00E07561" w:rsidP="004A4ACD">
      <w:r w:rsidRPr="006D5155">
        <w:rPr>
          <w:sz w:val="18"/>
          <w:szCs w:val="18"/>
        </w:rPr>
        <w:t xml:space="preserve">Overlaps of the significant </w:t>
      </w:r>
      <w:proofErr w:type="spellStart"/>
      <w:ins w:id="272" w:author="Lisa" w:date="2022-09-12T14:46:00Z">
        <w:r w:rsidR="00FC1215">
          <w:rPr>
            <w:sz w:val="18"/>
            <w:szCs w:val="18"/>
          </w:rPr>
          <w:t>p</w:t>
        </w:r>
      </w:ins>
      <w:del w:id="273" w:author="Lisa" w:date="2022-09-12T14:46:00Z">
        <w:r w:rsidR="00AB32E3" w:rsidRPr="006D5155" w:rsidDel="00FC1215">
          <w:rPr>
            <w:sz w:val="18"/>
            <w:szCs w:val="18"/>
          </w:rPr>
          <w:delText>P</w:delText>
        </w:r>
      </w:del>
      <w:r w:rsidR="00AB32E3" w:rsidRPr="006D5155">
        <w:rPr>
          <w:sz w:val="18"/>
          <w:szCs w:val="18"/>
        </w:rPr>
        <w:t>arcel-wise</w:t>
      </w:r>
      <w:proofErr w:type="spellEnd"/>
      <w:r w:rsidRPr="006D5155">
        <w:rPr>
          <w:sz w:val="18"/>
          <w:szCs w:val="18"/>
        </w:rPr>
        <w:t xml:space="preserve"> disconnections, overlaid on a superior view of the MNI152-template in </w:t>
      </w:r>
      <w:proofErr w:type="spellStart"/>
      <w:r w:rsidRPr="006D5155">
        <w:rPr>
          <w:sz w:val="18"/>
          <w:szCs w:val="18"/>
        </w:rPr>
        <w:t>SurfIce</w:t>
      </w:r>
      <w:proofErr w:type="spellEnd"/>
      <w:r w:rsidRPr="006D5155">
        <w:rPr>
          <w:sz w:val="18"/>
          <w:szCs w:val="18"/>
        </w:rPr>
        <w:t xml:space="preserve"> (</w:t>
      </w:r>
      <w:hyperlink r:id="rId40"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6B5CA46E"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hyperlink w:anchor="tableS03" w:history="1">
        <w:r w:rsidR="003F28FA" w:rsidRPr="00096387">
          <w:rPr>
            <w:rStyle w:val="Hyperlink"/>
            <w:rFonts w:ascii="Ebrima" w:hAnsi="Ebrima"/>
          </w:rPr>
          <w:t>Supplementary</w:t>
        </w:r>
        <w:r w:rsidR="00734638" w:rsidRPr="00096387">
          <w:rPr>
            <w:rStyle w:val="Hyperlink"/>
            <w:rFonts w:ascii="Ebrima" w:hAnsi="Ebrima"/>
          </w:rPr>
          <w:t xml:space="preserve"> </w:t>
        </w:r>
        <w:r w:rsidR="006D5155" w:rsidRPr="00096387">
          <w:rPr>
            <w:rStyle w:val="Hyperlink"/>
            <w:rFonts w:ascii="Ebrima" w:hAnsi="Ebrima"/>
          </w:rPr>
          <w:t>Table</w:t>
        </w:r>
        <w:r w:rsidR="00734638" w:rsidRPr="00096387">
          <w:rPr>
            <w:rStyle w:val="Hyperlink"/>
            <w:rFonts w:ascii="Ebrima" w:hAnsi="Ebrima"/>
          </w:rPr>
          <w:t xml:space="preserve"> 3</w:t>
        </w:r>
      </w:hyperlink>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of their disconnections. In the female subsample, however, the majority of disconnections (</w:t>
      </w:r>
      <w:r w:rsidR="0092609B" w:rsidRPr="006D5155">
        <w:t>48.3</w:t>
      </w:r>
      <w:r w:rsidRPr="006D5155">
        <w:t xml:space="preserve">%) </w:t>
      </w:r>
      <w:commentRangeStart w:id="274"/>
      <w:r w:rsidRPr="006D5155">
        <w:t>were</w:t>
      </w:r>
      <w:commentRangeEnd w:id="274"/>
      <w:r w:rsidR="00AB5B6E">
        <w:rPr>
          <w:rStyle w:val="Kommentarzeichen"/>
        </w:rPr>
        <w:commentReference w:id="274"/>
      </w:r>
      <w:r w:rsidRPr="006D5155">
        <w:t xml:space="preserve"> associated with the ITG. Here, IPL-related disconnections were the third most common (</w:t>
      </w:r>
      <w:r w:rsidR="0092609B" w:rsidRPr="006D5155">
        <w:t>27.8</w:t>
      </w:r>
      <w:r w:rsidRPr="006D5155">
        <w:t xml:space="preserve">%), after disconnections involving the </w:t>
      </w:r>
      <w:proofErr w:type="spellStart"/>
      <w:r w:rsidRPr="006D5155">
        <w:t>pSTS</w:t>
      </w:r>
      <w:proofErr w:type="spellEnd"/>
      <w:r w:rsidRPr="006D5155">
        <w:t xml:space="preserve"> (</w:t>
      </w:r>
      <w:r w:rsidR="0092609B" w:rsidRPr="006D5155">
        <w:t>36.1</w:t>
      </w:r>
      <w:r w:rsidRPr="006D5155">
        <w:t>%).</w:t>
      </w:r>
    </w:p>
    <w:p w14:paraId="2C45718E" w14:textId="5F4A5220" w:rsidR="006F0C6C" w:rsidRPr="006D5155" w:rsidRDefault="006D5155" w:rsidP="004A4ACD">
      <w:bookmarkStart w:id="275"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275"/>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 xml:space="preserve">(N, </w:t>
            </w:r>
            <w:commentRangeStart w:id="276"/>
            <w:r w:rsidR="006F0C6C" w:rsidRPr="006D5155">
              <w:rPr>
                <w:b w:val="0"/>
                <w:i/>
                <w:sz w:val="16"/>
                <w:szCs w:val="18"/>
              </w:rPr>
              <w:t xml:space="preserve">Ratio </w:t>
            </w:r>
            <w:commentRangeEnd w:id="276"/>
            <w:r w:rsidR="008534D0">
              <w:rPr>
                <w:rStyle w:val="Kommentarzeichen"/>
                <w:b w:val="0"/>
                <w:bCs w:val="0"/>
              </w:rPr>
              <w:commentReference w:id="276"/>
            </w:r>
            <w:r w:rsidR="006F0C6C" w:rsidRPr="006D5155">
              <w:rPr>
                <w:b w:val="0"/>
                <w:i/>
                <w:sz w:val="16"/>
                <w:szCs w:val="18"/>
              </w:rPr>
              <w:t>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proofErr w:type="gramStart"/>
            <w:r w:rsidR="00A74B41" w:rsidRPr="006D5155">
              <w:rPr>
                <w:sz w:val="18"/>
                <w:szCs w:val="18"/>
              </w:rPr>
              <w:t>sign</w:t>
            </w:r>
            <w:proofErr w:type="gramEnd"/>
            <w:r w:rsidR="00A74B41" w:rsidRPr="006D5155">
              <w:rPr>
                <w:sz w:val="18"/>
                <w:szCs w:val="18"/>
              </w:rPr>
              <w:t xml:space="preserve">.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 (</w:t>
            </w:r>
            <w:proofErr w:type="spellStart"/>
            <w:r w:rsidRPr="006D5155">
              <w:rPr>
                <w:sz w:val="18"/>
                <w:szCs w:val="18"/>
              </w:rPr>
              <w:t>PGa</w:t>
            </w:r>
            <w:proofErr w:type="spellEnd"/>
            <w:r w:rsidRPr="006D5155">
              <w:rPr>
                <w:sz w:val="18"/>
                <w:szCs w:val="18"/>
              </w:rPr>
              <w:t xml:space="preserve">)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proofErr w:type="spellStart"/>
            <w:r w:rsidR="007C1572" w:rsidRPr="006D5155">
              <w:rPr>
                <w:sz w:val="18"/>
                <w:szCs w:val="18"/>
              </w:rPr>
              <w:t>cpSTS</w:t>
            </w:r>
            <w:proofErr w:type="spellEnd"/>
            <w:r w:rsidR="007C1572" w:rsidRPr="006D5155">
              <w:rPr>
                <w:sz w:val="18"/>
                <w:szCs w:val="18"/>
              </w:rPr>
              <w:t xml:space="preserve">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w:t>
            </w:r>
            <w:proofErr w:type="spellStart"/>
            <w:r w:rsidR="00A74B41" w:rsidRPr="006D5155">
              <w:rPr>
                <w:sz w:val="18"/>
                <w:szCs w:val="18"/>
              </w:rPr>
              <w:t>PGa</w:t>
            </w:r>
            <w:proofErr w:type="spellEnd"/>
            <w:r w:rsidR="00A74B41" w:rsidRPr="006D5155">
              <w:rPr>
                <w:sz w:val="18"/>
                <w:szCs w:val="18"/>
              </w:rPr>
              <w:t>)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proofErr w:type="gramStart"/>
            <w:r w:rsidR="00A74B41" w:rsidRPr="006D5155">
              <w:rPr>
                <w:sz w:val="18"/>
                <w:szCs w:val="18"/>
              </w:rPr>
              <w:t>sign</w:t>
            </w:r>
            <w:proofErr w:type="gramEnd"/>
            <w:r w:rsidR="00A74B41" w:rsidRPr="006D5155">
              <w:rPr>
                <w:sz w:val="18"/>
                <w:szCs w:val="18"/>
              </w:rPr>
              <w:t xml:space="preserve">.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19A741F8" w:rsidR="003C7472" w:rsidRPr="003C7472" w:rsidRDefault="003C7472" w:rsidP="004A4ACD">
      <w:pPr>
        <w:rPr>
          <w:sz w:val="18"/>
          <w:szCs w:val="18"/>
        </w:rPr>
      </w:pPr>
      <w:r>
        <w:br/>
      </w:r>
      <w:r>
        <w:rPr>
          <w:sz w:val="18"/>
          <w:szCs w:val="18"/>
        </w:rPr>
        <w:t xml:space="preserve">Selected summary statistics resulting from the </w:t>
      </w:r>
      <w:proofErr w:type="spellStart"/>
      <w:r>
        <w:rPr>
          <w:sz w:val="18"/>
          <w:szCs w:val="18"/>
        </w:rPr>
        <w:t>parcel-wise</w:t>
      </w:r>
      <w:proofErr w:type="spellEnd"/>
      <w:r>
        <w:rPr>
          <w:sz w:val="18"/>
          <w:szCs w:val="18"/>
        </w:rPr>
        <w:t xml:space="preserve"> disconnection analysis at p = 0.05. Results are either given as number of significant disconnections, number of interhemispheric disconnections </w:t>
      </w:r>
      <w:commentRangeStart w:id="277"/>
      <w:commentRangeStart w:id="278"/>
      <w:r>
        <w:rPr>
          <w:sz w:val="18"/>
          <w:szCs w:val="18"/>
        </w:rPr>
        <w:t xml:space="preserve">: </w:t>
      </w:r>
      <w:commentRangeEnd w:id="277"/>
      <w:r w:rsidR="00AB5B6E">
        <w:rPr>
          <w:rStyle w:val="Kommentarzeichen"/>
        </w:rPr>
        <w:commentReference w:id="277"/>
      </w:r>
      <w:commentRangeEnd w:id="278"/>
      <w:r w:rsidR="00C17FE7">
        <w:rPr>
          <w:rStyle w:val="Kommentarzeichen"/>
        </w:rPr>
        <w:commentReference w:id="278"/>
      </w:r>
      <w:r>
        <w:rPr>
          <w:sz w:val="18"/>
          <w:szCs w:val="18"/>
        </w:rPr>
        <w:t xml:space="preserve">number of </w:t>
      </w:r>
      <w:proofErr w:type="spellStart"/>
      <w:ins w:id="279" w:author="Lisa" w:date="2022-09-12T15:01:00Z">
        <w:r w:rsidR="002F41DC">
          <w:rPr>
            <w:sz w:val="18"/>
            <w:szCs w:val="18"/>
          </w:rPr>
          <w:t>i</w:t>
        </w:r>
      </w:ins>
      <w:del w:id="280" w:author="Lisa" w:date="2022-09-12T15:01:00Z">
        <w:r w:rsidDel="002F41DC">
          <w:rPr>
            <w:sz w:val="18"/>
            <w:szCs w:val="18"/>
          </w:rPr>
          <w:delText>I</w:delText>
        </w:r>
      </w:del>
      <w:r>
        <w:rPr>
          <w:sz w:val="18"/>
          <w:szCs w:val="18"/>
        </w:rPr>
        <w:t>ntrahemispheric</w:t>
      </w:r>
      <w:proofErr w:type="spellEnd"/>
      <w:r>
        <w:rPr>
          <w:sz w:val="18"/>
          <w:szCs w:val="18"/>
        </w:rPr>
        <w:t xml:space="preserve"> disconnections or</w:t>
      </w:r>
      <w:r w:rsidR="00A4377B">
        <w:rPr>
          <w:sz w:val="18"/>
          <w:szCs w:val="18"/>
        </w:rPr>
        <w:t xml:space="preserve"> as</w:t>
      </w:r>
      <w:r>
        <w:rPr>
          <w:sz w:val="18"/>
          <w:szCs w:val="18"/>
        </w:rPr>
        <w:t xml:space="preserve"> </w:t>
      </w:r>
      <w:r w:rsidR="00496333">
        <w:rPr>
          <w:sz w:val="18"/>
          <w:szCs w:val="18"/>
        </w:rPr>
        <w:t xml:space="preserve">anatomical label based on </w:t>
      </w:r>
      <w:ins w:id="281" w:author="Lisa" w:date="2022-09-12T15:01:00Z">
        <w:r w:rsidR="002F41DC">
          <w:rPr>
            <w:sz w:val="18"/>
            <w:szCs w:val="18"/>
          </w:rPr>
          <w:t xml:space="preserve">the </w:t>
        </w:r>
      </w:ins>
      <w:r w:rsidR="00496333">
        <w:rPr>
          <w:sz w:val="18"/>
          <w:szCs w:val="18"/>
        </w:rPr>
        <w:t>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4766A2F8" w:rsidR="00BD13E8" w:rsidRPr="006D5155" w:rsidRDefault="00151637" w:rsidP="006856BF">
      <w:r w:rsidRPr="006D5155">
        <w:t xml:space="preserve">In women, the five disconnections that were most significantly associated with pathological behavioural scores were all right </w:t>
      </w:r>
      <w:commentRangeStart w:id="282"/>
      <w:r w:rsidRPr="00EA36E7">
        <w:rPr>
          <w:i/>
          <w:rPrChange w:id="283" w:author="Lisa" w:date="2022-09-12T15:07:00Z">
            <w:rPr/>
          </w:rPrChange>
        </w:rPr>
        <w:t>intra</w:t>
      </w:r>
      <w:ins w:id="284" w:author="Lisa" w:date="2022-09-12T15:07:00Z">
        <w:r w:rsidR="00EA36E7">
          <w:rPr>
            <w:i/>
          </w:rPr>
          <w:t>-</w:t>
        </w:r>
      </w:ins>
      <w:r w:rsidRPr="006D5155">
        <w:t xml:space="preserve">hemispheric </w:t>
      </w:r>
      <w:commentRangeEnd w:id="282"/>
      <w:r w:rsidR="00EA36E7">
        <w:rPr>
          <w:rStyle w:val="Kommentarzeichen"/>
        </w:rPr>
        <w:commentReference w:id="282"/>
      </w:r>
      <w:r w:rsidRPr="006D5155">
        <w:t xml:space="preserve">disconnections involving the </w:t>
      </w:r>
      <w:r w:rsidR="003F28FA">
        <w:t>t</w:t>
      </w:r>
      <w:r w:rsidRPr="006D5155">
        <w:t xml:space="preserve">halamus, specifically the occipital and caudal temporal segments of the </w:t>
      </w:r>
      <w:r w:rsidR="003F28FA">
        <w:t>t</w:t>
      </w:r>
      <w:r w:rsidRPr="006D5155">
        <w:t xml:space="preserve">halamus. In contrast to this, the five most significant disconnections in men were all </w:t>
      </w:r>
      <w:r w:rsidRPr="00EA36E7">
        <w:rPr>
          <w:i/>
          <w:rPrChange w:id="285" w:author="Lisa" w:date="2022-09-12T15:07:00Z">
            <w:rPr/>
          </w:rPrChange>
        </w:rPr>
        <w:t>inter</w:t>
      </w:r>
      <w:ins w:id="286" w:author="Lisa" w:date="2022-09-12T15:07:00Z">
        <w:r w:rsidR="00EA36E7">
          <w:rPr>
            <w:i/>
          </w:rPr>
          <w:t>-</w:t>
        </w:r>
      </w:ins>
      <w:r w:rsidRPr="006D5155">
        <w:t>hemispheric disconnections involving the right caudoventral ITG.</w:t>
      </w:r>
    </w:p>
    <w:p w14:paraId="47675846" w14:textId="30C6FF3F" w:rsidR="006856BF" w:rsidRPr="006D5155" w:rsidRDefault="006856BF" w:rsidP="006856BF">
      <w:r w:rsidRPr="006D5155">
        <w:t xml:space="preserve">In women, the disconnection that most significantly was associated with pathological behavioural scores was between the ventrolateral ITG and the occipital </w:t>
      </w:r>
      <w:ins w:id="287" w:author="Lisa" w:date="2022-09-12T15:09:00Z">
        <w:r w:rsidR="00EF106C">
          <w:t>t</w:t>
        </w:r>
      </w:ins>
      <w:del w:id="288" w:author="Lisa" w:date="2022-09-12T15:09:00Z">
        <w:r w:rsidRPr="006D5155" w:rsidDel="00EF106C">
          <w:delText>T</w:delText>
        </w:r>
      </w:del>
      <w:r w:rsidRPr="006D5155">
        <w:t xml:space="preserve">halamus of the right hemisphere. </w:t>
      </w:r>
    </w:p>
    <w:p w14:paraId="39568634" w14:textId="5D871C8F" w:rsidR="006856BF" w:rsidRPr="006D5155" w:rsidRDefault="006D5155" w:rsidP="004A4ACD">
      <w:bookmarkStart w:id="289" w:name="table03"/>
      <w:commentRangeStart w:id="290"/>
      <w:r>
        <w:rPr>
          <w:b/>
        </w:rPr>
        <w:t>Table</w:t>
      </w:r>
      <w:r w:rsidR="00235BF2" w:rsidRPr="006D5155">
        <w:rPr>
          <w:b/>
        </w:rPr>
        <w:t xml:space="preserve"> </w:t>
      </w:r>
      <w:commentRangeEnd w:id="290"/>
      <w:r w:rsidR="006912CA">
        <w:rPr>
          <w:rStyle w:val="Kommentarzeichen"/>
        </w:rPr>
        <w:commentReference w:id="290"/>
      </w:r>
      <w:r w:rsidR="00235BF2" w:rsidRPr="006D5155">
        <w:rPr>
          <w:b/>
        </w:rPr>
        <w:t>3:</w:t>
      </w:r>
      <w:r w:rsidR="00235BF2" w:rsidRPr="006D5155">
        <w:t xml:space="preserve"> Most </w:t>
      </w:r>
      <w:ins w:id="291" w:author="Lisa" w:date="2022-09-12T15:09:00Z">
        <w:r w:rsidR="006912CA">
          <w:t>S</w:t>
        </w:r>
      </w:ins>
      <w:del w:id="292" w:author="Lisa" w:date="2022-09-12T15:09:00Z">
        <w:r w:rsidR="00235BF2" w:rsidRPr="006D5155" w:rsidDel="006912CA">
          <w:delText>s</w:delText>
        </w:r>
      </w:del>
      <w:r w:rsidR="00235BF2" w:rsidRPr="006D5155">
        <w:t xml:space="preserve">ignificant </w:t>
      </w:r>
      <w:r w:rsidR="00730C4E" w:rsidRPr="006D5155">
        <w:t>Parcel-wise</w:t>
      </w:r>
      <w:r w:rsidR="00235BF2" w:rsidRPr="006D5155">
        <w:t xml:space="preserve"> </w:t>
      </w:r>
      <w:ins w:id="293" w:author="Lisa" w:date="2022-09-12T15:09:00Z">
        <w:r w:rsidR="006912CA">
          <w:t>D</w:t>
        </w:r>
      </w:ins>
      <w:del w:id="294" w:author="Lisa" w:date="2022-09-12T15:09:00Z">
        <w:r w:rsidR="00235BF2" w:rsidRPr="006D5155" w:rsidDel="006912CA">
          <w:delText>d</w:delText>
        </w:r>
      </w:del>
      <w:r w:rsidR="00235BF2" w:rsidRPr="006D5155">
        <w:t xml:space="preserve">isconnections </w:t>
      </w:r>
    </w:p>
    <w:bookmarkEnd w:id="289"/>
    <w:tbl>
      <w:tblPr>
        <w:tblStyle w:val="EinfacheTabel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w:t>
            </w:r>
            <w:proofErr w:type="gramStart"/>
            <w:r w:rsidRPr="006D5155">
              <w:rPr>
                <w:sz w:val="16"/>
              </w:rPr>
              <w:t>rostral</w:t>
            </w:r>
            <w:proofErr w:type="gramEnd"/>
            <w:r w:rsidRPr="006D5155">
              <w:rPr>
                <w:sz w:val="16"/>
              </w:rPr>
              <w:t xml:space="preserve">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 xml:space="preserve">(rostroventral area / </w:t>
            </w:r>
            <w:proofErr w:type="spellStart"/>
            <w:r w:rsidRPr="006D5155">
              <w:rPr>
                <w:sz w:val="16"/>
              </w:rPr>
              <w:t>PFop</w:t>
            </w:r>
            <w:proofErr w:type="spellEnd"/>
            <w:r w:rsidRPr="006D5155">
              <w:rPr>
                <w:sz w:val="16"/>
              </w:rPr>
              <w:t>)</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w:t>
            </w:r>
            <w:proofErr w:type="spellStart"/>
            <w:r w:rsidRPr="006D5155">
              <w:rPr>
                <w:sz w:val="16"/>
              </w:rPr>
              <w:t>PFm</w:t>
            </w:r>
            <w:proofErr w:type="spellEnd"/>
            <w:r w:rsidRPr="006D5155">
              <w:rPr>
                <w:sz w:val="16"/>
              </w:rPr>
              <w:t>)</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w:t>
            </w:r>
            <w:proofErr w:type="spellStart"/>
            <w:r w:rsidRPr="006D5155">
              <w:rPr>
                <w:sz w:val="16"/>
              </w:rPr>
              <w:t>rostrodorsal</w:t>
            </w:r>
            <w:proofErr w:type="spellEnd"/>
            <w:r w:rsidRPr="006D5155">
              <w:rPr>
                <w:sz w:val="16"/>
              </w:rPr>
              <w:t xml:space="preserve">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w:t>
            </w:r>
            <w:proofErr w:type="spellStart"/>
            <w:r w:rsidRPr="006D5155">
              <w:rPr>
                <w:sz w:val="16"/>
              </w:rPr>
              <w:t>rostrodorsal</w:t>
            </w:r>
            <w:proofErr w:type="spellEnd"/>
            <w:r w:rsidRPr="006D5155">
              <w:rPr>
                <w:sz w:val="16"/>
              </w:rPr>
              <w:t xml:space="preserve"> area 40 / </w:t>
            </w:r>
            <w:proofErr w:type="spellStart"/>
            <w:r w:rsidRPr="006D5155">
              <w:rPr>
                <w:sz w:val="16"/>
              </w:rPr>
              <w:t>PFt</w:t>
            </w:r>
            <w:proofErr w:type="spellEnd"/>
            <w:r w:rsidRPr="006D5155">
              <w:rPr>
                <w:sz w:val="16"/>
              </w:rPr>
              <w: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 xml:space="preserve">(rostroventral area 39 / </w:t>
            </w:r>
            <w:proofErr w:type="spellStart"/>
            <w:r w:rsidRPr="006D5155">
              <w:rPr>
                <w:sz w:val="16"/>
              </w:rPr>
              <w:t>PGa</w:t>
            </w:r>
            <w:proofErr w:type="spellEnd"/>
            <w:r w:rsidRPr="006D5155">
              <w:rPr>
                <w:sz w:val="16"/>
              </w:rPr>
              <w:t>)</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 xml:space="preserve">(caudal area 40 / </w:t>
            </w:r>
            <w:proofErr w:type="spellStart"/>
            <w:r w:rsidRPr="006D5155">
              <w:rPr>
                <w:sz w:val="16"/>
              </w:rPr>
              <w:t>PFm</w:t>
            </w:r>
            <w:proofErr w:type="spellEnd"/>
            <w:r w:rsidRPr="006D5155">
              <w:rPr>
                <w:sz w:val="16"/>
              </w:rPr>
              <w:t>)</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 xml:space="preserve">left </w:t>
            </w:r>
            <w:proofErr w:type="spellStart"/>
            <w:r w:rsidRPr="006D5155">
              <w:rPr>
                <w:sz w:val="18"/>
              </w:rPr>
              <w:t>pSTS</w:t>
            </w:r>
            <w:proofErr w:type="spellEnd"/>
            <w:r w:rsidRPr="006D5155">
              <w:rPr>
                <w:sz w:val="18"/>
              </w:rPr>
              <w:br/>
            </w:r>
            <w:r w:rsidRPr="006D5155">
              <w:rPr>
                <w:sz w:val="16"/>
              </w:rPr>
              <w:t>(</w:t>
            </w:r>
            <w:proofErr w:type="spellStart"/>
            <w:r w:rsidRPr="006D5155">
              <w:rPr>
                <w:sz w:val="16"/>
              </w:rPr>
              <w:t>caudoposterior</w:t>
            </w:r>
            <w:proofErr w:type="spellEnd"/>
            <w:r w:rsidRPr="006D5155">
              <w:rPr>
                <w:sz w:val="16"/>
              </w:rPr>
              <w:t xml:space="preserve">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berschrift3"/>
        <w:numPr>
          <w:ilvl w:val="1"/>
          <w:numId w:val="13"/>
        </w:numPr>
      </w:pPr>
      <w:bookmarkStart w:id="295" w:name="_Lesion-induced_Increase_in_1"/>
      <w:bookmarkEnd w:id="295"/>
      <w:r w:rsidRPr="006D5155">
        <w:t xml:space="preserve">Lesion-induced Increase in </w:t>
      </w:r>
      <w:r w:rsidR="00F14B94" w:rsidRPr="006D5155">
        <w:t>Shortest Structural Path Lengths (SSPLs)</w:t>
      </w:r>
    </w:p>
    <w:p w14:paraId="35DB69B2" w14:textId="271D80B8"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w:t>
      </w:r>
      <w:commentRangeStart w:id="296"/>
      <w:r w:rsidR="001F2122" w:rsidRPr="006D5155">
        <w:rPr>
          <w:bCs/>
        </w:rPr>
        <w:t>p = 0.0</w:t>
      </w:r>
      <w:r w:rsidR="00235BF2" w:rsidRPr="006D5155">
        <w:rPr>
          <w:bCs/>
        </w:rPr>
        <w:t xml:space="preserve">33 </w:t>
      </w:r>
      <w:commentRangeEnd w:id="296"/>
      <w:r w:rsidR="0064220B">
        <w:rPr>
          <w:rStyle w:val="Kommentarzeichen"/>
        </w:rPr>
        <w:commentReference w:id="296"/>
      </w:r>
      <w:r w:rsidR="00235BF2" w:rsidRPr="006D5155">
        <w:rPr>
          <w:bCs/>
        </w:rPr>
        <w:t xml:space="preserve">(see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xml:space="preserve">: </w:t>
      </w:r>
      <w:ins w:id="297" w:author="Lisa" w:date="2022-09-12T15:19:00Z">
        <w:r w:rsidR="0064220B">
          <w:rPr>
            <w:bCs/>
          </w:rPr>
          <w:t>t</w:t>
        </w:r>
      </w:ins>
      <w:del w:id="298" w:author="Lisa" w:date="2022-09-12T15:19:00Z">
        <w:r w:rsidR="001F2122" w:rsidRPr="006D5155" w:rsidDel="0064220B">
          <w:rPr>
            <w:bCs/>
          </w:rPr>
          <w:delText>T</w:delText>
        </w:r>
      </w:del>
      <w:proofErr w:type="gramStart"/>
      <w:r w:rsidRPr="006D5155">
        <w:rPr>
          <w:bCs/>
        </w:rPr>
        <w:t>he</w:t>
      </w:r>
      <w:proofErr w:type="gramEnd"/>
      <w:r w:rsidRPr="006D5155">
        <w:rPr>
          <w:bCs/>
        </w:rPr>
        <w:t xml:space="preserve"> male patient sub</w:t>
      </w:r>
      <w:r w:rsidR="00361267" w:rsidRPr="006D5155">
        <w:rPr>
          <w:bCs/>
        </w:rPr>
        <w:t>sample</w:t>
      </w:r>
      <w:r w:rsidRPr="006D5155">
        <w:rPr>
          <w:bCs/>
        </w:rPr>
        <w:t xml:space="preserve"> had an </w:t>
      </w:r>
      <w:commentRangeStart w:id="299"/>
      <w:r w:rsidRPr="006D5155">
        <w:rPr>
          <w:bCs/>
        </w:rPr>
        <w:t>average max</w:t>
      </w:r>
      <w:r w:rsidR="00527768" w:rsidRPr="006D5155">
        <w:rPr>
          <w:bCs/>
        </w:rPr>
        <w:t>imum</w:t>
      </w:r>
      <w:r w:rsidRPr="006D5155">
        <w:rPr>
          <w:bCs/>
        </w:rPr>
        <w:t xml:space="preserve"> </w:t>
      </w:r>
      <w:commentRangeEnd w:id="299"/>
      <w:r w:rsidR="00B75E8E">
        <w:rPr>
          <w:rStyle w:val="Kommentarzeichen"/>
        </w:rPr>
        <w:commentReference w:id="299"/>
      </w:r>
      <w:r w:rsidRPr="006D5155">
        <w:rPr>
          <w:bCs/>
        </w:rPr>
        <w:t>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300"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300"/>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E008361" w:rsidR="00365663" w:rsidRPr="006D5155" w:rsidRDefault="00365663">
            <w:pPr>
              <w:rPr>
                <w:bCs w:val="0"/>
                <w:sz w:val="18"/>
              </w:rPr>
            </w:pPr>
            <w:r w:rsidRPr="006D5155">
              <w:rPr>
                <w:bCs w:val="0"/>
                <w:sz w:val="18"/>
              </w:rPr>
              <w:t>Mean Indirect SSPL</w:t>
            </w:r>
            <w:ins w:id="301" w:author="Lisa" w:date="2022-09-12T15:47:00Z">
              <w:r w:rsidR="006540A1">
                <w:rPr>
                  <w:bCs w:val="0"/>
                  <w:sz w:val="18"/>
                </w:rPr>
                <w:t xml:space="preserve"> Increase</w:t>
              </w:r>
            </w:ins>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CA4305A" w:rsidR="00365663" w:rsidRPr="006D5155" w:rsidRDefault="00365663">
            <w:pPr>
              <w:rPr>
                <w:bCs w:val="0"/>
                <w:sz w:val="18"/>
              </w:rPr>
            </w:pPr>
            <w:r w:rsidRPr="006D5155">
              <w:rPr>
                <w:bCs w:val="0"/>
                <w:sz w:val="18"/>
              </w:rPr>
              <w:t>Max Indirect SSPL</w:t>
            </w:r>
            <w:ins w:id="302" w:author="Lisa" w:date="2022-09-12T15:47:00Z">
              <w:r w:rsidR="006540A1">
                <w:rPr>
                  <w:bCs w:val="0"/>
                  <w:sz w:val="18"/>
                </w:rPr>
                <w:t xml:space="preserve"> Increase</w:t>
              </w:r>
            </w:ins>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commentRangeStart w:id="303"/>
            <w:r w:rsidRPr="006D5155">
              <w:rPr>
                <w:bCs/>
                <w:sz w:val="18"/>
              </w:rPr>
              <w:t xml:space="preserve">3.544 </w:t>
            </w:r>
            <w:commentRangeEnd w:id="303"/>
            <w:r w:rsidR="0009554F">
              <w:rPr>
                <w:rStyle w:val="Kommentarzeichen"/>
              </w:rPr>
              <w:commentReference w:id="303"/>
            </w:r>
            <w:r w:rsidRPr="006D5155">
              <w:rPr>
                <w:bCs/>
                <w:sz w:val="18"/>
              </w:rPr>
              <w:t>(1.027)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w:t>
      </w:r>
      <w:commentRangeStart w:id="304"/>
      <w:r w:rsidRPr="006D5155">
        <w:rPr>
          <w:sz w:val="18"/>
          <w:szCs w:val="18"/>
        </w:rPr>
        <w:t xml:space="preserve">equal variances t-test (‘a’, for continuous variables) </w:t>
      </w:r>
      <w:commentRangeEnd w:id="304"/>
      <w:r w:rsidR="00A179FA">
        <w:rPr>
          <w:rStyle w:val="Kommentarzeichen"/>
        </w:rPr>
        <w:commentReference w:id="304"/>
      </w:r>
      <w:r w:rsidRPr="006D5155">
        <w:rPr>
          <w:sz w:val="18"/>
          <w:szCs w:val="18"/>
        </w:rPr>
        <w:t xml:space="preserve">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03F29DB9"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096387">
        <w:rPr>
          <w:rStyle w:val="Hyperlink"/>
          <w:rFonts w:ascii="Ebrima" w:hAnsi="Ebrima"/>
          <w:bCs/>
        </w:rPr>
        <w:t xml:space="preserve"> </w:t>
      </w:r>
      <w:r w:rsidR="00096387" w:rsidRPr="00096387">
        <w:rPr>
          <w:rStyle w:val="Hyperlink"/>
          <w:rFonts w:ascii="Ebrima" w:hAnsi="Ebrima"/>
          <w:bCs/>
          <w:color w:val="auto"/>
        </w:rPr>
        <w:t>for details</w:t>
      </w:r>
      <w:r w:rsidR="00A30B44" w:rsidRPr="006D5155">
        <w:rPr>
          <w:bCs/>
        </w:rPr>
        <w:t>).</w:t>
      </w:r>
    </w:p>
    <w:p w14:paraId="1B20DEAE" w14:textId="1240A2E0" w:rsidR="00131067" w:rsidRPr="006D5155" w:rsidRDefault="00700ECE" w:rsidP="002428EA">
      <w:pPr>
        <w:pStyle w:val="berschrift3"/>
        <w:numPr>
          <w:ilvl w:val="1"/>
          <w:numId w:val="13"/>
        </w:numPr>
        <w:rPr>
          <w:sz w:val="28"/>
          <w:szCs w:val="28"/>
        </w:rPr>
      </w:pPr>
      <w:r w:rsidRPr="006D5155">
        <w:t>Prediction of Patient Status</w:t>
      </w:r>
    </w:p>
    <w:p w14:paraId="5E61F6A3" w14:textId="4011E139" w:rsidR="00FC497E" w:rsidRPr="006D5155" w:rsidRDefault="00000000"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ins w:id="305" w:author="Lisa" w:date="2022-09-12T16:04:00Z">
        <w:r w:rsidR="002E6C67">
          <w:t xml:space="preserve"> (&lt; 50%)</w:t>
        </w:r>
      </w:ins>
      <w:r w:rsidR="00825A01" w:rsidRPr="006D5155">
        <w:t>, as well as sex-specific patient groups</w:t>
      </w:r>
      <w:ins w:id="306" w:author="Lisa" w:date="2022-09-12T16:04:00Z">
        <w:r w:rsidR="002E6C67">
          <w:t xml:space="preserve"> (&lt; 25%)</w:t>
        </w:r>
      </w:ins>
      <w:r w:rsidR="00825A01" w:rsidRPr="006D5155">
        <w:t xml:space="preserve">. </w:t>
      </w:r>
      <w:commentRangeStart w:id="307"/>
      <w:r w:rsidR="00825A01" w:rsidRPr="006D5155">
        <w:t>For the Female vs Male classification, prediction accuracy was slightly higher for the model trained on lesion maps (48.5%) than for the one trained on disconnection maps (46.6%).</w:t>
      </w:r>
      <w:commentRangeEnd w:id="307"/>
      <w:r w:rsidR="00724FBE">
        <w:rPr>
          <w:rStyle w:val="Kommentarzeichen"/>
        </w:rPr>
        <w:commentReference w:id="307"/>
      </w:r>
      <w:r w:rsidR="00FC497E" w:rsidRPr="006D5155">
        <w:t xml:space="preserve"> </w:t>
      </w:r>
      <w:commentRangeStart w:id="308"/>
      <w:r w:rsidR="00FC497E" w:rsidRPr="006D5155">
        <w:t>The worst performance was achieved during the four-class classification with 32.5% prediction accuracy for the disconnection-based and 24.3% for the lesion-based model.</w:t>
      </w:r>
      <w:commentRangeEnd w:id="308"/>
      <w:r w:rsidR="009726D8">
        <w:rPr>
          <w:rStyle w:val="Kommentarzeichen"/>
        </w:rPr>
        <w:commentReference w:id="308"/>
      </w:r>
    </w:p>
    <w:p w14:paraId="708F5617" w14:textId="6BFA726E" w:rsidR="00B83D20" w:rsidRPr="006D5155" w:rsidRDefault="006D5155" w:rsidP="00131067">
      <w:pPr>
        <w:rPr>
          <w:rFonts w:eastAsiaTheme="majorEastAsia"/>
          <w:sz w:val="28"/>
          <w:szCs w:val="28"/>
        </w:rPr>
      </w:pPr>
      <w:bookmarkStart w:id="309"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EinfacheTabel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309"/>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w:t>
            </w:r>
            <w:del w:id="310" w:author="Lisa" w:date="2022-09-12T16:11:00Z">
              <w:r w:rsidRPr="006D5155" w:rsidDel="009726D8">
                <w:rPr>
                  <w:sz w:val="18"/>
                </w:rPr>
                <w:delText xml:space="preserve"> </w:delText>
              </w:r>
            </w:del>
            <w:r w:rsidRPr="006D5155">
              <w:rPr>
                <w:sz w:val="18"/>
              </w:rPr>
              <w:t>%</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proofErr w:type="spellStart"/>
            <w:r w:rsidRPr="006D5155">
              <w:rPr>
                <w:sz w:val="18"/>
              </w:rPr>
              <w:t>FNeg</w:t>
            </w:r>
            <w:proofErr w:type="spellEnd"/>
            <w:r w:rsidRPr="006D5155">
              <w:rPr>
                <w:sz w:val="18"/>
              </w:rPr>
              <w:t xml:space="preserve"> vs </w:t>
            </w:r>
            <w:proofErr w:type="spellStart"/>
            <w:r w:rsidRPr="006D5155">
              <w:rPr>
                <w:sz w:val="18"/>
              </w:rPr>
              <w:t>FCon</w:t>
            </w:r>
            <w:proofErr w:type="spellEnd"/>
            <w:r w:rsidRPr="006D5155">
              <w:rPr>
                <w:sz w:val="18"/>
              </w:rPr>
              <w:t xml:space="preserve"> vs </w:t>
            </w:r>
            <w:proofErr w:type="spellStart"/>
            <w:r w:rsidRPr="006D5155">
              <w:rPr>
                <w:sz w:val="18"/>
              </w:rPr>
              <w:t>MNeg</w:t>
            </w:r>
            <w:proofErr w:type="spellEnd"/>
            <w:r w:rsidRPr="006D5155">
              <w:rPr>
                <w:sz w:val="18"/>
              </w:rPr>
              <w:t xml:space="preserve"> vs </w:t>
            </w:r>
            <w:proofErr w:type="spellStart"/>
            <w:r w:rsidRPr="006D5155">
              <w:rPr>
                <w:sz w:val="18"/>
              </w:rPr>
              <w:t>MCon</w:t>
            </w:r>
            <w:proofErr w:type="spellEnd"/>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commentRangeStart w:id="311"/>
            <w:commentRangeStart w:id="312"/>
            <w:commentRangeStart w:id="313"/>
            <w:commentRangeStart w:id="314"/>
            <w:r w:rsidRPr="006D5155">
              <w:rPr>
                <w:sz w:val="18"/>
              </w:rPr>
              <w:t>32.52%</w:t>
            </w:r>
            <w:commentRangeEnd w:id="311"/>
            <w:r w:rsidR="00A31FFC">
              <w:rPr>
                <w:rStyle w:val="Kommentarzeichen"/>
              </w:rPr>
              <w:commentReference w:id="311"/>
            </w:r>
            <w:commentRangeEnd w:id="312"/>
            <w:r w:rsidR="00A31FFC">
              <w:rPr>
                <w:rStyle w:val="Kommentarzeichen"/>
              </w:rPr>
              <w:commentReference w:id="312"/>
            </w:r>
            <w:commentRangeEnd w:id="313"/>
            <w:r w:rsidR="002E6C67">
              <w:rPr>
                <w:rStyle w:val="Kommentarzeichen"/>
              </w:rPr>
              <w:commentReference w:id="313"/>
            </w:r>
            <w:commentRangeEnd w:id="314"/>
            <w:r w:rsidR="002E6C67">
              <w:rPr>
                <w:rStyle w:val="Kommentarzeichen"/>
              </w:rPr>
              <w:commentReference w:id="314"/>
            </w:r>
          </w:p>
        </w:tc>
      </w:tr>
    </w:tbl>
    <w:p w14:paraId="66334361" w14:textId="56E41740" w:rsidR="00A40F89" w:rsidRPr="002428EA" w:rsidRDefault="00FC497E" w:rsidP="002428EA">
      <w:pPr>
        <w:rPr>
          <w:rFonts w:eastAsiaTheme="majorEastAsia"/>
          <w:sz w:val="28"/>
          <w:szCs w:val="28"/>
          <w:lang w:val="en-US"/>
        </w:rPr>
      </w:pPr>
      <w:r w:rsidRPr="006D5155">
        <w:rPr>
          <w:sz w:val="18"/>
        </w:rPr>
        <w:br/>
        <w:t xml:space="preserve">nu-SVC model performances as assessed by average </w:t>
      </w:r>
      <w:commentRangeStart w:id="315"/>
      <w:r w:rsidRPr="006D5155">
        <w:rPr>
          <w:sz w:val="18"/>
        </w:rPr>
        <w:t xml:space="preserve">prediction accuracy </w:t>
      </w:r>
      <w:commentRangeEnd w:id="315"/>
      <w:r w:rsidR="009726D8">
        <w:rPr>
          <w:rStyle w:val="Kommentarzeichen"/>
        </w:rPr>
        <w:commentReference w:id="315"/>
      </w:r>
      <w:r w:rsidRPr="006D5155">
        <w:rPr>
          <w:sz w:val="18"/>
        </w:rPr>
        <w:t>for the models trained on voxel-wise disconnection maps and lesion maps, respectively. Three versions of patient status were predicted: Sex (i.e., Female vs Male), diagnosis (i.e., Neglect vs Control) and sex-specific patient group (i.e., female neglect</w:t>
      </w:r>
      <w:ins w:id="316" w:author="Lisa" w:date="2022-09-12T16:17:00Z">
        <w:r w:rsidR="00252982">
          <w:rPr>
            <w:sz w:val="18"/>
          </w:rPr>
          <w:t xml:space="preserve"> [</w:t>
        </w:r>
        <w:proofErr w:type="spellStart"/>
        <w:r w:rsidR="00252982">
          <w:rPr>
            <w:sz w:val="18"/>
          </w:rPr>
          <w:t>FNeg</w:t>
        </w:r>
        <w:proofErr w:type="spellEnd"/>
        <w:r w:rsidR="00252982">
          <w:rPr>
            <w:sz w:val="18"/>
          </w:rPr>
          <w:t>]</w:t>
        </w:r>
      </w:ins>
      <w:r w:rsidRPr="006D5155">
        <w:rPr>
          <w:sz w:val="18"/>
        </w:rPr>
        <w:t>, female control</w:t>
      </w:r>
      <w:ins w:id="317" w:author="Lisa" w:date="2022-09-12T16:17:00Z">
        <w:r w:rsidR="00252982">
          <w:rPr>
            <w:sz w:val="18"/>
          </w:rPr>
          <w:t xml:space="preserve"> [</w:t>
        </w:r>
        <w:proofErr w:type="spellStart"/>
        <w:r w:rsidR="00252982">
          <w:rPr>
            <w:sz w:val="18"/>
          </w:rPr>
          <w:t>FCon</w:t>
        </w:r>
        <w:proofErr w:type="spellEnd"/>
        <w:r w:rsidR="00252982">
          <w:rPr>
            <w:sz w:val="18"/>
          </w:rPr>
          <w:t>]</w:t>
        </w:r>
      </w:ins>
      <w:r w:rsidRPr="006D5155">
        <w:rPr>
          <w:sz w:val="18"/>
        </w:rPr>
        <w:t>, male neglect</w:t>
      </w:r>
      <w:ins w:id="318" w:author="Lisa" w:date="2022-09-12T16:17:00Z">
        <w:r w:rsidR="00252982">
          <w:rPr>
            <w:sz w:val="18"/>
          </w:rPr>
          <w:t xml:space="preserve"> [</w:t>
        </w:r>
        <w:proofErr w:type="spellStart"/>
        <w:r w:rsidR="00252982">
          <w:rPr>
            <w:sz w:val="18"/>
          </w:rPr>
          <w:t>MNeg</w:t>
        </w:r>
        <w:proofErr w:type="spellEnd"/>
        <w:r w:rsidR="00252982">
          <w:rPr>
            <w:sz w:val="18"/>
          </w:rPr>
          <w:t>]</w:t>
        </w:r>
      </w:ins>
      <w:r w:rsidRPr="006D5155">
        <w:rPr>
          <w:sz w:val="18"/>
        </w:rPr>
        <w:t>, male control</w:t>
      </w:r>
      <w:ins w:id="319" w:author="Lisa" w:date="2022-09-12T16:17:00Z">
        <w:r w:rsidR="00252982">
          <w:rPr>
            <w:sz w:val="18"/>
          </w:rPr>
          <w:t xml:space="preserve"> [</w:t>
        </w:r>
        <w:proofErr w:type="spellStart"/>
        <w:r w:rsidR="00252982">
          <w:rPr>
            <w:sz w:val="18"/>
          </w:rPr>
          <w:t>MCon</w:t>
        </w:r>
        <w:proofErr w:type="spellEnd"/>
        <w:r w:rsidR="00252982">
          <w:rPr>
            <w:sz w:val="18"/>
          </w:rPr>
          <w:t>]</w:t>
        </w:r>
      </w:ins>
      <w:r w:rsidRPr="006D5155">
        <w:rPr>
          <w:sz w:val="18"/>
        </w:rPr>
        <w:t xml:space="preserve">). </w:t>
      </w:r>
      <w:r w:rsidR="00A40F89" w:rsidRPr="002428EA">
        <w:rPr>
          <w:b/>
          <w:bCs/>
        </w:rPr>
        <w:br w:type="page"/>
      </w:r>
    </w:p>
    <w:p w14:paraId="34973CF0" w14:textId="37B53CC9" w:rsidR="00F81109" w:rsidRPr="002428EA" w:rsidRDefault="0089785B" w:rsidP="002428EA">
      <w:pPr>
        <w:pStyle w:val="berschrift2"/>
        <w:rPr>
          <w:b w:val="0"/>
          <w:bCs w:val="0"/>
        </w:rPr>
      </w:pPr>
      <w:bookmarkStart w:id="320" w:name="_Toc112150484"/>
      <w:r w:rsidRPr="0089785B">
        <w:rPr>
          <w:b w:val="0"/>
          <w:bCs w:val="0"/>
        </w:rPr>
        <w:t>References</w:t>
      </w:r>
      <w:bookmarkEnd w:id="320"/>
    </w:p>
    <w:p w14:paraId="7E5F3F3A" w14:textId="32DCBB33" w:rsidR="00F81109"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1" w:name="allen2003"/>
      <w:r w:rsidRPr="003C7472">
        <w:rPr>
          <w:rFonts w:ascii="Ebrima" w:hAnsi="Ebrima" w:cs="Arial"/>
          <w:sz w:val="22"/>
          <w:szCs w:val="22"/>
          <w:lang w:val="en-US"/>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proofErr w:type="spellStart"/>
      <w:r w:rsidRPr="004D28F8">
        <w:rPr>
          <w:rFonts w:ascii="Ebrima" w:hAnsi="Ebrima" w:cs="Arial"/>
          <w:sz w:val="22"/>
          <w:szCs w:val="22"/>
          <w:lang w:val="de-DE"/>
        </w:rPr>
        <w:t>NeuroImage</w:t>
      </w:r>
      <w:proofErr w:type="spellEnd"/>
      <w:r w:rsidRPr="004D28F8">
        <w:rPr>
          <w:rFonts w:ascii="Ebrima" w:hAnsi="Ebrima" w:cs="Arial"/>
          <w:sz w:val="22"/>
          <w:szCs w:val="22"/>
          <w:lang w:val="de-DE"/>
        </w:rPr>
        <w:t xml:space="preserve">, 18(4), 880–894. </w:t>
      </w:r>
      <w:hyperlink r:id="rId41"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59066EB7" w14:textId="2009A884" w:rsidR="00812D17" w:rsidRPr="00812D17" w:rsidRDefault="00812D17" w:rsidP="00346AE4">
      <w:pPr>
        <w:pStyle w:val="StandardWeb"/>
        <w:spacing w:before="0" w:beforeAutospacing="0" w:after="120" w:afterAutospacing="0" w:line="276" w:lineRule="auto"/>
        <w:ind w:left="720" w:hanging="720"/>
        <w:jc w:val="both"/>
        <w:rPr>
          <w:rFonts w:ascii="Ebrima" w:hAnsi="Ebrima" w:cs="Arial"/>
          <w:sz w:val="22"/>
          <w:szCs w:val="22"/>
          <w:lang w:val="en-US"/>
        </w:rPr>
      </w:pPr>
      <w:bookmarkStart w:id="322" w:name="andraszewicz2014"/>
      <w:proofErr w:type="spellStart"/>
      <w:r w:rsidRPr="00812D17">
        <w:rPr>
          <w:rFonts w:ascii="Ebrima" w:hAnsi="Ebrima" w:cs="Arial"/>
          <w:sz w:val="22"/>
          <w:szCs w:val="22"/>
          <w:lang w:val="de-DE"/>
        </w:rPr>
        <w:t>Andraszewicz</w:t>
      </w:r>
      <w:proofErr w:type="spellEnd"/>
      <w:r w:rsidRPr="00812D17">
        <w:rPr>
          <w:rFonts w:ascii="Ebrima" w:hAnsi="Ebrima" w:cs="Arial"/>
          <w:sz w:val="22"/>
          <w:szCs w:val="22"/>
          <w:lang w:val="de-DE"/>
        </w:rPr>
        <w:t xml:space="preserve">, S., </w:t>
      </w:r>
      <w:proofErr w:type="spellStart"/>
      <w:r w:rsidRPr="00812D17">
        <w:rPr>
          <w:rFonts w:ascii="Ebrima" w:hAnsi="Ebrima" w:cs="Arial"/>
          <w:sz w:val="22"/>
          <w:szCs w:val="22"/>
          <w:lang w:val="de-DE"/>
        </w:rPr>
        <w:t>Scheibehenne</w:t>
      </w:r>
      <w:proofErr w:type="spellEnd"/>
      <w:r w:rsidRPr="00812D17">
        <w:rPr>
          <w:rFonts w:ascii="Ebrima" w:hAnsi="Ebrima" w:cs="Arial"/>
          <w:sz w:val="22"/>
          <w:szCs w:val="22"/>
          <w:lang w:val="de-DE"/>
        </w:rPr>
        <w:t xml:space="preserve">, B., </w:t>
      </w:r>
      <w:proofErr w:type="spellStart"/>
      <w:r w:rsidRPr="00812D17">
        <w:rPr>
          <w:rFonts w:ascii="Ebrima" w:hAnsi="Ebrima" w:cs="Arial"/>
          <w:sz w:val="22"/>
          <w:szCs w:val="22"/>
          <w:lang w:val="de-DE"/>
        </w:rPr>
        <w:t>Rieskamp</w:t>
      </w:r>
      <w:proofErr w:type="spellEnd"/>
      <w:r w:rsidRPr="00812D17">
        <w:rPr>
          <w:rFonts w:ascii="Ebrima" w:hAnsi="Ebrima" w:cs="Arial"/>
          <w:sz w:val="22"/>
          <w:szCs w:val="22"/>
          <w:lang w:val="de-DE"/>
        </w:rPr>
        <w:t xml:space="preserve">, J., </w:t>
      </w:r>
      <w:proofErr w:type="spellStart"/>
      <w:r w:rsidRPr="00812D17">
        <w:rPr>
          <w:rFonts w:ascii="Ebrima" w:hAnsi="Ebrima" w:cs="Arial"/>
          <w:sz w:val="22"/>
          <w:szCs w:val="22"/>
          <w:lang w:val="de-DE"/>
        </w:rPr>
        <w:t>Grasman</w:t>
      </w:r>
      <w:proofErr w:type="spellEnd"/>
      <w:r w:rsidRPr="00812D17">
        <w:rPr>
          <w:rFonts w:ascii="Ebrima" w:hAnsi="Ebrima" w:cs="Arial"/>
          <w:sz w:val="22"/>
          <w:szCs w:val="22"/>
          <w:lang w:val="de-DE"/>
        </w:rPr>
        <w:t xml:space="preserve">, R., Verhagen, J., &amp; </w:t>
      </w:r>
      <w:proofErr w:type="spellStart"/>
      <w:r w:rsidRPr="00812D17">
        <w:rPr>
          <w:rFonts w:ascii="Ebrima" w:hAnsi="Ebrima" w:cs="Arial"/>
          <w:sz w:val="22"/>
          <w:szCs w:val="22"/>
          <w:lang w:val="de-DE"/>
        </w:rPr>
        <w:t>Wagenmakers</w:t>
      </w:r>
      <w:proofErr w:type="spellEnd"/>
      <w:r w:rsidRPr="00812D17">
        <w:rPr>
          <w:rFonts w:ascii="Ebrima" w:hAnsi="Ebrima" w:cs="Arial"/>
          <w:sz w:val="22"/>
          <w:szCs w:val="22"/>
          <w:lang w:val="de-DE"/>
        </w:rPr>
        <w:t>,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2"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23" w:name="beckerkarnath2010"/>
      <w:bookmarkStart w:id="324" w:name="beschin1997"/>
      <w:bookmarkStart w:id="325" w:name="dehaan2015"/>
      <w:bookmarkStart w:id="326" w:name="gauthier1989"/>
      <w:bookmarkEnd w:id="321"/>
      <w:bookmarkEnd w:id="322"/>
      <w:r w:rsidRPr="00E838ED">
        <w:rPr>
          <w:rFonts w:ascii="Ebrima" w:hAnsi="Ebrima" w:cs="Arial"/>
          <w:sz w:val="22"/>
          <w:szCs w:val="22"/>
          <w:lang w:val="en-US"/>
          <w:rPrChange w:id="327" w:author="Lisa" w:date="2022-09-08T17:11:00Z">
            <w:rPr>
              <w:rFonts w:ascii="Ebrima" w:hAnsi="Ebrima" w:cs="Arial"/>
              <w:sz w:val="22"/>
              <w:szCs w:val="22"/>
              <w:lang w:val="de-DE"/>
            </w:rPr>
          </w:rPrChang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3"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E838ED" w:rsidRDefault="00843B65" w:rsidP="002C44D8">
      <w:pPr>
        <w:pStyle w:val="StandardWeb"/>
        <w:spacing w:before="0" w:beforeAutospacing="0" w:after="120" w:afterAutospacing="0" w:line="276" w:lineRule="auto"/>
        <w:ind w:left="720" w:hanging="720"/>
        <w:rPr>
          <w:rFonts w:ascii="Ebrima" w:hAnsi="Ebrima" w:cs="Arial"/>
          <w:sz w:val="22"/>
          <w:szCs w:val="22"/>
          <w:lang w:val="en-US"/>
          <w:rPrChange w:id="328" w:author="Lisa" w:date="2022-09-08T17:11:00Z">
            <w:rPr>
              <w:rFonts w:ascii="Ebrima" w:hAnsi="Ebrima" w:cs="Arial"/>
              <w:sz w:val="22"/>
              <w:szCs w:val="22"/>
              <w:lang w:val="de-DE"/>
            </w:rPr>
          </w:rPrChange>
        </w:rPr>
      </w:pPr>
      <w:bookmarkStart w:id="32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w:t>
      </w:r>
      <w:proofErr w:type="spellStart"/>
      <w:proofErr w:type="gramStart"/>
      <w:r w:rsidRPr="00843B65">
        <w:rPr>
          <w:rFonts w:ascii="Ebrima" w:hAnsi="Ebrima" w:cs="Arial"/>
          <w:sz w:val="22"/>
          <w:szCs w:val="22"/>
          <w:lang w:val="en-US"/>
        </w:rPr>
        <w:t>R.matlab</w:t>
      </w:r>
      <w:proofErr w:type="spellEnd"/>
      <w:proofErr w:type="gramEnd"/>
      <w:r w:rsidRPr="00843B65">
        <w:rPr>
          <w:rFonts w:ascii="Ebrima" w:hAnsi="Ebrima" w:cs="Arial"/>
          <w:sz w:val="22"/>
          <w:szCs w:val="22"/>
          <w:lang w:val="en-US"/>
        </w:rPr>
        <w:t>: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w:t>
      </w:r>
      <w:proofErr w:type="spellStart"/>
      <w:r w:rsidRPr="00843B65">
        <w:rPr>
          <w:rFonts w:ascii="Ebrima" w:hAnsi="Ebrima" w:cs="Arial"/>
          <w:sz w:val="22"/>
          <w:szCs w:val="22"/>
          <w:lang w:val="de-DE"/>
        </w:rPr>
        <w:t>package</w:t>
      </w:r>
      <w:proofErr w:type="spellEnd"/>
      <w:r w:rsidRPr="00843B65">
        <w:rPr>
          <w:rFonts w:ascii="Ebrima" w:hAnsi="Ebrima" w:cs="Arial"/>
          <w:sz w:val="22"/>
          <w:szCs w:val="22"/>
          <w:lang w:val="de-DE"/>
        </w:rPr>
        <w:t xml:space="preserve"> </w:t>
      </w:r>
      <w:proofErr w:type="spellStart"/>
      <w:r w:rsidRPr="00843B65">
        <w:rPr>
          <w:rFonts w:ascii="Ebrima" w:hAnsi="Ebrima" w:cs="Arial"/>
          <w:sz w:val="22"/>
          <w:szCs w:val="22"/>
          <w:lang w:val="de-DE"/>
        </w:rPr>
        <w:t>version</w:t>
      </w:r>
      <w:proofErr w:type="spellEnd"/>
      <w:r w:rsidRPr="00843B65">
        <w:rPr>
          <w:rFonts w:ascii="Ebrima" w:hAnsi="Ebrima" w:cs="Arial"/>
          <w:sz w:val="22"/>
          <w:szCs w:val="22"/>
          <w:lang w:val="de-DE"/>
        </w:rPr>
        <w:t xml:space="preserve"> 3.6.2. </w:t>
      </w:r>
      <w:r w:rsidR="00787CAD">
        <w:rPr>
          <w:rStyle w:val="Hyperlink"/>
          <w:rFonts w:ascii="Ebrima" w:hAnsi="Ebrima" w:cs="Arial"/>
          <w:sz w:val="22"/>
          <w:szCs w:val="22"/>
          <w:lang w:val="de-DE"/>
        </w:rPr>
        <w:fldChar w:fldCharType="begin"/>
      </w:r>
      <w:r w:rsidR="00787CAD">
        <w:rPr>
          <w:rStyle w:val="Hyperlink"/>
          <w:rFonts w:ascii="Ebrima" w:hAnsi="Ebrima" w:cs="Arial"/>
          <w:sz w:val="22"/>
          <w:szCs w:val="22"/>
          <w:lang w:val="de-DE"/>
        </w:rPr>
        <w:instrText xml:space="preserve"> HYPERLINK "https://CRAN.R-project.org/package=R.matlab" </w:instrText>
      </w:r>
      <w:r w:rsidR="00787CAD">
        <w:rPr>
          <w:rStyle w:val="Hyperlink"/>
          <w:rFonts w:ascii="Ebrima" w:hAnsi="Ebrima" w:cs="Arial"/>
          <w:sz w:val="22"/>
          <w:szCs w:val="22"/>
          <w:lang w:val="de-DE"/>
        </w:rPr>
        <w:fldChar w:fldCharType="separate"/>
      </w:r>
      <w:r w:rsidRPr="00E838ED">
        <w:rPr>
          <w:rStyle w:val="Hyperlink"/>
          <w:rFonts w:ascii="Ebrima" w:hAnsi="Ebrima" w:cs="Arial"/>
          <w:sz w:val="22"/>
          <w:szCs w:val="22"/>
          <w:lang w:val="en-US"/>
          <w:rPrChange w:id="330" w:author="Lisa" w:date="2022-09-08T17:11:00Z">
            <w:rPr>
              <w:rStyle w:val="Hyperlink"/>
              <w:rFonts w:ascii="Ebrima" w:hAnsi="Ebrima" w:cs="Arial"/>
              <w:sz w:val="22"/>
              <w:szCs w:val="22"/>
              <w:lang w:val="de-DE"/>
            </w:rPr>
          </w:rPrChange>
        </w:rPr>
        <w:t>https://CRAN.R-project.org/package=R.matlab</w:t>
      </w:r>
      <w:r w:rsidR="00787CAD">
        <w:rPr>
          <w:rStyle w:val="Hyperlink"/>
          <w:rFonts w:ascii="Ebrima" w:hAnsi="Ebrima" w:cs="Arial"/>
          <w:sz w:val="22"/>
          <w:szCs w:val="22"/>
          <w:lang w:val="de-DE"/>
        </w:rPr>
        <w:fldChar w:fldCharType="end"/>
      </w:r>
      <w:r w:rsidRPr="00E838ED">
        <w:rPr>
          <w:rFonts w:ascii="Ebrima" w:hAnsi="Ebrima" w:cs="Arial"/>
          <w:sz w:val="22"/>
          <w:szCs w:val="22"/>
          <w:lang w:val="en-US"/>
          <w:rPrChange w:id="331" w:author="Lisa" w:date="2022-09-08T17:11:00Z">
            <w:rPr>
              <w:rFonts w:ascii="Ebrima" w:hAnsi="Ebrima" w:cs="Arial"/>
              <w:sz w:val="22"/>
              <w:szCs w:val="22"/>
              <w:lang w:val="de-DE"/>
            </w:rPr>
          </w:rPrChange>
        </w:rPr>
        <w:t xml:space="preserve"> </w:t>
      </w:r>
    </w:p>
    <w:bookmarkEnd w:id="323"/>
    <w:bookmarkEnd w:id="32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proofErr w:type="spellStart"/>
      <w:r w:rsidRPr="009F4AD7">
        <w:rPr>
          <w:rFonts w:ascii="Ebrima" w:hAnsi="Ebrima" w:cs="Arial"/>
          <w:sz w:val="22"/>
          <w:szCs w:val="22"/>
          <w:lang w:val="en-US"/>
        </w:rPr>
        <w:t>Beschin</w:t>
      </w:r>
      <w:proofErr w:type="spellEnd"/>
      <w:r w:rsidRPr="009F4AD7">
        <w:rPr>
          <w:rFonts w:ascii="Ebrima" w:hAnsi="Ebrima" w:cs="Arial"/>
          <w:sz w:val="22"/>
          <w:szCs w:val="22"/>
          <w:lang w:val="en-US"/>
        </w:rPr>
        <w:t xml:space="preserve">, N., </w:t>
      </w:r>
      <w:proofErr w:type="spellStart"/>
      <w:r w:rsidRPr="009F4AD7">
        <w:rPr>
          <w:rFonts w:ascii="Ebrima" w:hAnsi="Ebrima" w:cs="Arial"/>
          <w:sz w:val="22"/>
          <w:szCs w:val="22"/>
          <w:lang w:val="en-US"/>
        </w:rPr>
        <w:t>Cocchini</w:t>
      </w:r>
      <w:proofErr w:type="spellEnd"/>
      <w:r w:rsidRPr="009F4AD7">
        <w:rPr>
          <w:rFonts w:ascii="Ebrima" w:hAnsi="Ebrima" w:cs="Arial"/>
          <w:sz w:val="22"/>
          <w:szCs w:val="22"/>
          <w:lang w:val="en-US"/>
        </w:rPr>
        <w:t xml:space="preserve">, G., </w:t>
      </w:r>
      <w:proofErr w:type="spellStart"/>
      <w:r w:rsidRPr="009F4AD7">
        <w:rPr>
          <w:rFonts w:ascii="Ebrima" w:hAnsi="Ebrima" w:cs="Arial"/>
          <w:sz w:val="22"/>
          <w:szCs w:val="22"/>
          <w:lang w:val="en-US"/>
        </w:rPr>
        <w:t>della</w:t>
      </w:r>
      <w:proofErr w:type="spellEnd"/>
      <w:r w:rsidRPr="009F4AD7">
        <w:rPr>
          <w:rFonts w:ascii="Ebrima" w:hAnsi="Ebrima" w:cs="Arial"/>
          <w:sz w:val="22"/>
          <w:szCs w:val="22"/>
          <w:lang w:val="en-US"/>
        </w:rPr>
        <w:t xml:space="preserve"> Sala, S., &amp; </w:t>
      </w:r>
      <w:proofErr w:type="spellStart"/>
      <w:r w:rsidRPr="009F4AD7">
        <w:rPr>
          <w:rFonts w:ascii="Ebrima" w:hAnsi="Ebrima" w:cs="Arial"/>
          <w:sz w:val="22"/>
          <w:szCs w:val="22"/>
          <w:lang w:val="en-US"/>
        </w:rPr>
        <w:t>Logie</w:t>
      </w:r>
      <w:proofErr w:type="spellEnd"/>
      <w:r w:rsidRPr="009F4AD7">
        <w:rPr>
          <w:rFonts w:ascii="Ebrima" w:hAnsi="Ebrima" w:cs="Arial"/>
          <w:sz w:val="22"/>
          <w:szCs w:val="22"/>
          <w:lang w:val="en-US"/>
        </w:rPr>
        <w:t xml:space="preserve">, R. H. (1997). What the Eyes Perceive, The Brain Ignores: A Case of Pure Unilateral Representational Neglect. Cortex, 33(1), 3–26. </w:t>
      </w:r>
      <w:hyperlink r:id="rId44"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2" w:name="bisiachluzzatti1978"/>
      <w:proofErr w:type="spellStart"/>
      <w:r w:rsidRPr="009F4AD7">
        <w:rPr>
          <w:rFonts w:ascii="Ebrima" w:hAnsi="Ebrima" w:cs="Arial"/>
          <w:sz w:val="22"/>
          <w:szCs w:val="22"/>
          <w:lang w:val="en-US"/>
        </w:rPr>
        <w:t>Bisiach</w:t>
      </w:r>
      <w:proofErr w:type="spellEnd"/>
      <w:r w:rsidRPr="009F4AD7">
        <w:rPr>
          <w:rFonts w:ascii="Ebrima" w:hAnsi="Ebrima" w:cs="Arial"/>
          <w:sz w:val="22"/>
          <w:szCs w:val="22"/>
          <w:lang w:val="en-US"/>
        </w:rPr>
        <w:t xml:space="preserve">, E., &amp; </w:t>
      </w:r>
      <w:proofErr w:type="spellStart"/>
      <w:r w:rsidRPr="009F4AD7">
        <w:rPr>
          <w:rFonts w:ascii="Ebrima" w:hAnsi="Ebrima" w:cs="Arial"/>
          <w:sz w:val="22"/>
          <w:szCs w:val="22"/>
          <w:lang w:val="en-US"/>
        </w:rPr>
        <w:t>Luzzatti</w:t>
      </w:r>
      <w:proofErr w:type="spellEnd"/>
      <w:r w:rsidRPr="009F4AD7">
        <w:rPr>
          <w:rFonts w:ascii="Ebrima" w:hAnsi="Ebrima" w:cs="Arial"/>
          <w:sz w:val="22"/>
          <w:szCs w:val="22"/>
          <w:lang w:val="en-US"/>
        </w:rPr>
        <w:t xml:space="preserve">, C. (1978). Unilateral Neglect of Representational Space. Cortex, 14(1), 129–133. </w:t>
      </w:r>
      <w:hyperlink r:id="rId45"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3" w:name="boespflug2011"/>
      <w:proofErr w:type="spellStart"/>
      <w:r w:rsidRPr="00D33E86">
        <w:rPr>
          <w:rFonts w:ascii="Ebrima" w:hAnsi="Ebrima" w:cs="Arial"/>
          <w:sz w:val="22"/>
          <w:szCs w:val="22"/>
          <w:lang w:val="en-US"/>
        </w:rPr>
        <w:t>Boespflug</w:t>
      </w:r>
      <w:proofErr w:type="spellEnd"/>
      <w:r w:rsidRPr="00D33E86">
        <w:rPr>
          <w:rFonts w:ascii="Ebrima" w:hAnsi="Ebrima" w:cs="Arial"/>
          <w:sz w:val="22"/>
          <w:szCs w:val="22"/>
          <w:lang w:val="en-US"/>
        </w:rPr>
        <w:t xml:space="preserve">, E. L., Storrs, J. M., </w:t>
      </w:r>
      <w:proofErr w:type="spellStart"/>
      <w:r w:rsidRPr="00D33E86">
        <w:rPr>
          <w:rFonts w:ascii="Ebrima" w:hAnsi="Ebrima" w:cs="Arial"/>
          <w:sz w:val="22"/>
          <w:szCs w:val="22"/>
          <w:lang w:val="en-US"/>
        </w:rPr>
        <w:t>Allendorfer</w:t>
      </w:r>
      <w:proofErr w:type="spellEnd"/>
      <w:r w:rsidRPr="00D33E86">
        <w:rPr>
          <w:rFonts w:ascii="Ebrima" w:hAnsi="Ebrima" w:cs="Arial"/>
          <w:sz w:val="22"/>
          <w:szCs w:val="22"/>
          <w:lang w:val="en-US"/>
        </w:rPr>
        <w:t xml:space="preserve">, J. B., Lamy, M., </w:t>
      </w:r>
      <w:proofErr w:type="spellStart"/>
      <w:r w:rsidRPr="00D33E86">
        <w:rPr>
          <w:rFonts w:ascii="Ebrima" w:hAnsi="Ebrima" w:cs="Arial"/>
          <w:sz w:val="22"/>
          <w:szCs w:val="22"/>
          <w:lang w:val="en-US"/>
        </w:rPr>
        <w:t>Eliassen</w:t>
      </w:r>
      <w:proofErr w:type="spellEnd"/>
      <w:r w:rsidRPr="00D33E86">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Brain Imaging and Behavior, 8(3), 359–369. </w:t>
      </w:r>
      <w:hyperlink r:id="rId46"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4" w:name="bonkhoff2021"/>
      <w:bookmarkEnd w:id="333"/>
      <w:proofErr w:type="spellStart"/>
      <w:r w:rsidRPr="00A579A3">
        <w:rPr>
          <w:rFonts w:ascii="Ebrima" w:hAnsi="Ebrima" w:cs="Arial"/>
          <w:sz w:val="22"/>
          <w:szCs w:val="22"/>
          <w:lang w:val="en-US"/>
        </w:rPr>
        <w:t>Bonkhoff</w:t>
      </w:r>
      <w:proofErr w:type="spellEnd"/>
      <w:r w:rsidRPr="00A579A3">
        <w:rPr>
          <w:rFonts w:ascii="Ebrima" w:hAnsi="Ebrima" w:cs="Arial"/>
          <w:sz w:val="22"/>
          <w:szCs w:val="22"/>
          <w:lang w:val="en-US"/>
        </w:rPr>
        <w:t xml:space="preserve">, A. K., Schirmer, M. D., </w:t>
      </w:r>
      <w:proofErr w:type="spellStart"/>
      <w:r w:rsidRPr="00A579A3">
        <w:rPr>
          <w:rFonts w:ascii="Ebrima" w:hAnsi="Ebrima" w:cs="Arial"/>
          <w:sz w:val="22"/>
          <w:szCs w:val="22"/>
          <w:lang w:val="en-US"/>
        </w:rPr>
        <w:t>Bretzner</w:t>
      </w:r>
      <w:proofErr w:type="spellEnd"/>
      <w:r w:rsidRPr="00A579A3">
        <w:rPr>
          <w:rFonts w:ascii="Ebrima" w:hAnsi="Ebrima" w:cs="Arial"/>
          <w:sz w:val="22"/>
          <w:szCs w:val="22"/>
          <w:lang w:val="en-US"/>
        </w:rPr>
        <w:t xml:space="preserve">, M., Hong, S., </w:t>
      </w:r>
      <w:proofErr w:type="spellStart"/>
      <w:r w:rsidRPr="00A579A3">
        <w:rPr>
          <w:rFonts w:ascii="Ebrima" w:hAnsi="Ebrima" w:cs="Arial"/>
          <w:sz w:val="22"/>
          <w:szCs w:val="22"/>
          <w:lang w:val="en-US"/>
        </w:rPr>
        <w:t>Regenhardt</w:t>
      </w:r>
      <w:proofErr w:type="spellEnd"/>
      <w:r w:rsidRPr="00A579A3">
        <w:rPr>
          <w:rFonts w:ascii="Ebrima" w:hAnsi="Ebrima" w:cs="Arial"/>
          <w:sz w:val="22"/>
          <w:szCs w:val="22"/>
          <w:lang w:val="en-US"/>
        </w:rPr>
        <w:t xml:space="preserve">, R. W., </w:t>
      </w:r>
      <w:proofErr w:type="spellStart"/>
      <w:r w:rsidRPr="00A579A3">
        <w:rPr>
          <w:rFonts w:ascii="Ebrima" w:hAnsi="Ebrima" w:cs="Arial"/>
          <w:sz w:val="22"/>
          <w:szCs w:val="22"/>
          <w:lang w:val="en-US"/>
        </w:rPr>
        <w:t>Brudfors</w:t>
      </w:r>
      <w:proofErr w:type="spellEnd"/>
      <w:r w:rsidRPr="00A579A3">
        <w:rPr>
          <w:rFonts w:ascii="Ebrima" w:hAnsi="Ebrima" w:cs="Arial"/>
          <w:sz w:val="22"/>
          <w:szCs w:val="22"/>
          <w:lang w:val="en-US"/>
        </w:rPr>
        <w:t xml:space="preserve">, M., Donahue, K. L., </w:t>
      </w:r>
      <w:proofErr w:type="spellStart"/>
      <w:r w:rsidRPr="00A579A3">
        <w:rPr>
          <w:rFonts w:ascii="Ebrima" w:hAnsi="Ebrima" w:cs="Arial"/>
          <w:sz w:val="22"/>
          <w:szCs w:val="22"/>
          <w:lang w:val="en-US"/>
        </w:rPr>
        <w:t>Nardin</w:t>
      </w:r>
      <w:proofErr w:type="spellEnd"/>
      <w:r w:rsidRPr="00A579A3">
        <w:rPr>
          <w:rFonts w:ascii="Ebrima" w:hAnsi="Ebrima" w:cs="Arial"/>
          <w:sz w:val="22"/>
          <w:szCs w:val="22"/>
          <w:lang w:val="en-US"/>
        </w:rPr>
        <w:t xml:space="preserve">, M. J., Dalca, A. V., Giese, A. K., </w:t>
      </w:r>
      <w:proofErr w:type="spellStart"/>
      <w:r w:rsidRPr="00A579A3">
        <w:rPr>
          <w:rFonts w:ascii="Ebrima" w:hAnsi="Ebrima" w:cs="Arial"/>
          <w:sz w:val="22"/>
          <w:szCs w:val="22"/>
          <w:lang w:val="en-US"/>
        </w:rPr>
        <w:t>Etherton</w:t>
      </w:r>
      <w:proofErr w:type="spellEnd"/>
      <w:r w:rsidRPr="00A579A3">
        <w:rPr>
          <w:rFonts w:ascii="Ebrima" w:hAnsi="Ebrima" w:cs="Arial"/>
          <w:sz w:val="22"/>
          <w:szCs w:val="22"/>
          <w:lang w:val="en-US"/>
        </w:rPr>
        <w:t xml:space="preserve">, M. R., Hancock, B. L., Mocking, S. J. T., McIntosh, E. C., Attia, J., </w:t>
      </w:r>
      <w:proofErr w:type="spellStart"/>
      <w:r w:rsidRPr="00A579A3">
        <w:rPr>
          <w:rFonts w:ascii="Ebrima" w:hAnsi="Ebrima" w:cs="Arial"/>
          <w:sz w:val="22"/>
          <w:szCs w:val="22"/>
          <w:lang w:val="en-US"/>
        </w:rPr>
        <w:t>Benavente</w:t>
      </w:r>
      <w:proofErr w:type="spellEnd"/>
      <w:r w:rsidRPr="00A579A3">
        <w:rPr>
          <w:rFonts w:ascii="Ebrima" w:hAnsi="Ebrima" w:cs="Arial"/>
          <w:sz w:val="22"/>
          <w:szCs w:val="22"/>
          <w:lang w:val="en-US"/>
        </w:rPr>
        <w:t xml:space="preserve">, O. R., Bevan, S., Cole, J. W., </w:t>
      </w:r>
      <w:proofErr w:type="spellStart"/>
      <w:r w:rsidRPr="00A579A3">
        <w:rPr>
          <w:rFonts w:ascii="Ebrima" w:hAnsi="Ebrima" w:cs="Arial"/>
          <w:sz w:val="22"/>
          <w:szCs w:val="22"/>
          <w:lang w:val="en-US"/>
        </w:rPr>
        <w:t>Donatti</w:t>
      </w:r>
      <w:proofErr w:type="spellEnd"/>
      <w:r w:rsidRPr="00A579A3">
        <w:rPr>
          <w:rFonts w:ascii="Ebrima" w:hAnsi="Ebrima" w:cs="Arial"/>
          <w:sz w:val="22"/>
          <w:szCs w:val="22"/>
          <w:lang w:val="en-US"/>
        </w:rPr>
        <w:t xml:space="preserve">, A., . . . </w:t>
      </w:r>
      <w:proofErr w:type="spellStart"/>
      <w:r w:rsidRPr="00A579A3">
        <w:rPr>
          <w:rFonts w:ascii="Ebrima" w:hAnsi="Ebrima" w:cs="Arial"/>
          <w:sz w:val="22"/>
          <w:szCs w:val="22"/>
          <w:lang w:val="en-US"/>
        </w:rPr>
        <w:t>Rost</w:t>
      </w:r>
      <w:proofErr w:type="spellEnd"/>
      <w:r w:rsidRPr="00A579A3">
        <w:rPr>
          <w:rFonts w:ascii="Ebrima" w:hAnsi="Ebrima" w:cs="Arial"/>
          <w:sz w:val="22"/>
          <w:szCs w:val="22"/>
          <w:lang w:val="en-US"/>
        </w:rPr>
        <w:t xml:space="preserve">, N. S. (2021). Outcome after acute ischemic stroke is linked to sex-specific lesion patterns. Nature Communications, 12(1). </w:t>
      </w:r>
      <w:hyperlink r:id="rId47"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5"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8"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6" w:name="broverman1972"/>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I. K., Vogel, S. R., </w:t>
      </w:r>
      <w:proofErr w:type="spellStart"/>
      <w:r w:rsidRPr="00CB3890">
        <w:rPr>
          <w:rFonts w:ascii="Ebrima" w:hAnsi="Ebrima" w:cs="Arial"/>
          <w:sz w:val="22"/>
          <w:szCs w:val="22"/>
          <w:lang w:val="en-US"/>
        </w:rPr>
        <w:t>Broverman</w:t>
      </w:r>
      <w:proofErr w:type="spellEnd"/>
      <w:r w:rsidRPr="00CB3890">
        <w:rPr>
          <w:rFonts w:ascii="Ebrima" w:hAnsi="Ebrima" w:cs="Arial"/>
          <w:sz w:val="22"/>
          <w:szCs w:val="22"/>
          <w:lang w:val="en-US"/>
        </w:rPr>
        <w:t xml:space="preserve">, D. M., Clarkson, F. E., &amp; </w:t>
      </w:r>
      <w:proofErr w:type="spellStart"/>
      <w:r w:rsidRPr="00CB3890">
        <w:rPr>
          <w:rFonts w:ascii="Ebrima" w:hAnsi="Ebrima" w:cs="Arial"/>
          <w:sz w:val="22"/>
          <w:szCs w:val="22"/>
          <w:lang w:val="en-US"/>
        </w:rPr>
        <w:t>Rosenkrantz</w:t>
      </w:r>
      <w:proofErr w:type="spellEnd"/>
      <w:r w:rsidRPr="00CB3890">
        <w:rPr>
          <w:rFonts w:ascii="Ebrima" w:hAnsi="Ebrima" w:cs="Arial"/>
          <w:sz w:val="22"/>
          <w:szCs w:val="22"/>
          <w:lang w:val="en-US"/>
        </w:rPr>
        <w:t xml:space="preserve">, P. S. (1972). Sex-Role Stereotypes: A Current Appraisal. Journal of Social Issues, 28(2), 59–78. </w:t>
      </w:r>
      <w:hyperlink r:id="rId49"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7" w:name="bushnell2018"/>
      <w:bookmarkEnd w:id="336"/>
      <w:r w:rsidRPr="00D23577">
        <w:rPr>
          <w:rFonts w:ascii="Ebrima" w:hAnsi="Ebrima" w:cs="Arial"/>
          <w:sz w:val="22"/>
          <w:szCs w:val="22"/>
          <w:lang w:val="en-US"/>
        </w:rPr>
        <w:t xml:space="preserve">Bushnell, C. D., Chaturvedi, S., Gage, K. R., </w:t>
      </w:r>
      <w:proofErr w:type="spellStart"/>
      <w:r w:rsidRPr="00D23577">
        <w:rPr>
          <w:rFonts w:ascii="Ebrima" w:hAnsi="Ebrima" w:cs="Arial"/>
          <w:sz w:val="22"/>
          <w:szCs w:val="22"/>
          <w:lang w:val="en-US"/>
        </w:rPr>
        <w:t>Herson</w:t>
      </w:r>
      <w:proofErr w:type="spellEnd"/>
      <w:r w:rsidRPr="00D23577">
        <w:rPr>
          <w:rFonts w:ascii="Ebrima" w:hAnsi="Ebrima" w:cs="Arial"/>
          <w:sz w:val="22"/>
          <w:szCs w:val="22"/>
          <w:lang w:val="en-US"/>
        </w:rPr>
        <w:t xml:space="preserve">, P. S., </w:t>
      </w:r>
      <w:proofErr w:type="spellStart"/>
      <w:r w:rsidRPr="00D23577">
        <w:rPr>
          <w:rFonts w:ascii="Ebrima" w:hAnsi="Ebrima" w:cs="Arial"/>
          <w:sz w:val="22"/>
          <w:szCs w:val="22"/>
          <w:lang w:val="en-US"/>
        </w:rPr>
        <w:t>Hurn</w:t>
      </w:r>
      <w:proofErr w:type="spellEnd"/>
      <w:r w:rsidRPr="00D23577">
        <w:rPr>
          <w:rFonts w:ascii="Ebrima" w:hAnsi="Ebrima" w:cs="Arial"/>
          <w:sz w:val="22"/>
          <w:szCs w:val="22"/>
          <w:lang w:val="en-US"/>
        </w:rPr>
        <w:t xml:space="preserve">, P. D., Jiménez, M. C., </w:t>
      </w:r>
      <w:proofErr w:type="spellStart"/>
      <w:r w:rsidRPr="00D23577">
        <w:rPr>
          <w:rFonts w:ascii="Ebrima" w:hAnsi="Ebrima" w:cs="Arial"/>
          <w:sz w:val="22"/>
          <w:szCs w:val="22"/>
          <w:lang w:val="en-US"/>
        </w:rPr>
        <w:t>Kittner</w:t>
      </w:r>
      <w:proofErr w:type="spellEnd"/>
      <w:r w:rsidRPr="00D23577">
        <w:rPr>
          <w:rFonts w:ascii="Ebrima" w:hAnsi="Ebrima" w:cs="Arial"/>
          <w:sz w:val="22"/>
          <w:szCs w:val="22"/>
          <w:lang w:val="en-US"/>
        </w:rPr>
        <w:t xml:space="preserve">, S. J., Madsen, T. E., McCullough, L. D., McDermott, M., Reeves, M. J. &amp; </w:t>
      </w:r>
      <w:proofErr w:type="spellStart"/>
      <w:r w:rsidRPr="00D23577">
        <w:rPr>
          <w:rFonts w:ascii="Ebrima" w:hAnsi="Ebrima" w:cs="Arial"/>
          <w:sz w:val="22"/>
          <w:szCs w:val="22"/>
          <w:lang w:val="en-US"/>
        </w:rPr>
        <w:t>Rundek</w:t>
      </w:r>
      <w:proofErr w:type="spellEnd"/>
      <w:r w:rsidRPr="00D23577">
        <w:rPr>
          <w:rFonts w:ascii="Ebrima" w:hAnsi="Ebrima" w:cs="Arial"/>
          <w:sz w:val="22"/>
          <w:szCs w:val="22"/>
          <w:lang w:val="en-US"/>
        </w:rPr>
        <w:t xml:space="preserve">, T. (2018). Sex differences in stroke: Challenges and opportunities. Journal of Cerebral Blood Flow &amp; Metabolism, 38(12), 2179–2191. </w:t>
      </w:r>
      <w:hyperlink r:id="rId50"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338" w:name="buxbaum2004"/>
      <w:bookmarkEnd w:id="335"/>
      <w:bookmarkEnd w:id="337"/>
      <w:r w:rsidRPr="00576C77">
        <w:rPr>
          <w:rFonts w:ascii="Ebrima" w:hAnsi="Ebrima" w:cs="Arial"/>
          <w:sz w:val="22"/>
          <w:szCs w:val="22"/>
          <w:lang w:val="en-US"/>
        </w:rPr>
        <w:t xml:space="preserve">Buxbaum, L., Ferraro, M., </w:t>
      </w:r>
      <w:proofErr w:type="spellStart"/>
      <w:r w:rsidRPr="00576C77">
        <w:rPr>
          <w:rFonts w:ascii="Ebrima" w:hAnsi="Ebrima" w:cs="Arial"/>
          <w:sz w:val="22"/>
          <w:szCs w:val="22"/>
          <w:lang w:val="en-US"/>
        </w:rPr>
        <w:t>Veramonti</w:t>
      </w:r>
      <w:proofErr w:type="spellEnd"/>
      <w:r w:rsidRPr="00576C77">
        <w:rPr>
          <w:rFonts w:ascii="Ebrima" w:hAnsi="Ebrima" w:cs="Arial"/>
          <w:sz w:val="22"/>
          <w:szCs w:val="22"/>
          <w:lang w:val="en-US"/>
        </w:rPr>
        <w:t xml:space="preserve">, T., </w:t>
      </w:r>
      <w:proofErr w:type="spellStart"/>
      <w:r w:rsidRPr="00576C77">
        <w:rPr>
          <w:rFonts w:ascii="Ebrima" w:hAnsi="Ebrima" w:cs="Arial"/>
          <w:sz w:val="22"/>
          <w:szCs w:val="22"/>
          <w:lang w:val="en-US"/>
        </w:rPr>
        <w:t>Farne</w:t>
      </w:r>
      <w:proofErr w:type="spellEnd"/>
      <w:r w:rsidRPr="00576C77">
        <w:rPr>
          <w:rFonts w:ascii="Ebrima" w:hAnsi="Ebrima" w:cs="Arial"/>
          <w:sz w:val="22"/>
          <w:szCs w:val="22"/>
          <w:lang w:val="en-US"/>
        </w:rPr>
        <w:t xml:space="preserve">, A., Whyte, J., </w:t>
      </w:r>
      <w:proofErr w:type="spellStart"/>
      <w:r w:rsidRPr="00576C77">
        <w:rPr>
          <w:rFonts w:ascii="Ebrima" w:hAnsi="Ebrima" w:cs="Arial"/>
          <w:sz w:val="22"/>
          <w:szCs w:val="22"/>
          <w:lang w:val="en-US"/>
        </w:rPr>
        <w:t>Ladavas</w:t>
      </w:r>
      <w:proofErr w:type="spellEnd"/>
      <w:r w:rsidRPr="00576C77">
        <w:rPr>
          <w:rFonts w:ascii="Ebrima" w:hAnsi="Ebrima" w:cs="Arial"/>
          <w:sz w:val="22"/>
          <w:szCs w:val="22"/>
          <w:lang w:val="en-US"/>
        </w:rPr>
        <w:t xml:space="preserve">, E., </w:t>
      </w:r>
      <w:proofErr w:type="spellStart"/>
      <w:r w:rsidRPr="00576C77">
        <w:rPr>
          <w:rFonts w:ascii="Ebrima" w:hAnsi="Ebrima" w:cs="Arial"/>
          <w:sz w:val="22"/>
          <w:szCs w:val="22"/>
          <w:lang w:val="en-US"/>
        </w:rPr>
        <w:t>Frassinetti</w:t>
      </w:r>
      <w:proofErr w:type="spellEnd"/>
      <w:r w:rsidRPr="00576C77">
        <w:rPr>
          <w:rFonts w:ascii="Ebrima" w:hAnsi="Ebrima" w:cs="Arial"/>
          <w:sz w:val="22"/>
          <w:szCs w:val="22"/>
          <w:lang w:val="en-US"/>
        </w:rPr>
        <w:t xml:space="preserve">, F., &amp; </w:t>
      </w:r>
      <w:proofErr w:type="spellStart"/>
      <w:r w:rsidRPr="00576C77">
        <w:rPr>
          <w:rFonts w:ascii="Ebrima" w:hAnsi="Ebrima" w:cs="Arial"/>
          <w:sz w:val="22"/>
          <w:szCs w:val="22"/>
          <w:lang w:val="en-US"/>
        </w:rPr>
        <w:t>Coslett</w:t>
      </w:r>
      <w:proofErr w:type="spellEnd"/>
      <w:r w:rsidRPr="00576C77">
        <w:rPr>
          <w:rFonts w:ascii="Ebrima" w:hAnsi="Ebrima" w:cs="Arial"/>
          <w:sz w:val="22"/>
          <w:szCs w:val="22"/>
          <w:lang w:val="en-US"/>
        </w:rPr>
        <w:t xml:space="preserve">, H. (2004). </w:t>
      </w:r>
      <w:proofErr w:type="spellStart"/>
      <w:r w:rsidRPr="00576C77">
        <w:rPr>
          <w:rFonts w:ascii="Ebrima" w:hAnsi="Ebrima" w:cs="Arial"/>
          <w:sz w:val="22"/>
          <w:szCs w:val="22"/>
          <w:lang w:val="en-US"/>
        </w:rPr>
        <w:t>Hemispatial</w:t>
      </w:r>
      <w:proofErr w:type="spellEnd"/>
      <w:r w:rsidRPr="00576C77">
        <w:rPr>
          <w:rFonts w:ascii="Ebrima" w:hAnsi="Ebrima" w:cs="Arial"/>
          <w:sz w:val="22"/>
          <w:szCs w:val="22"/>
          <w:lang w:val="en-US"/>
        </w:rPr>
        <w:t xml:space="preserve"> neglect: Subtypes, neuroanatomy, and disability. Neurology, 62(5), 749–756. </w:t>
      </w:r>
      <w:hyperlink r:id="rId51"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339"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340" w:name="catanithiebautdeschotten2008"/>
      <w:proofErr w:type="spellStart"/>
      <w:r w:rsidRPr="009D4510">
        <w:rPr>
          <w:rFonts w:ascii="Ebrima" w:hAnsi="Ebrima" w:cs="Arial"/>
          <w:sz w:val="22"/>
          <w:szCs w:val="22"/>
          <w:lang w:val="de-DE"/>
        </w:rPr>
        <w:t>Catani</w:t>
      </w:r>
      <w:proofErr w:type="spellEnd"/>
      <w:r w:rsidRPr="009D4510">
        <w:rPr>
          <w:rFonts w:ascii="Ebrima" w:hAnsi="Ebrima" w:cs="Arial"/>
          <w:sz w:val="22"/>
          <w:szCs w:val="22"/>
          <w:lang w:val="de-DE"/>
        </w:rPr>
        <w:t xml:space="preserve">, M. &amp; </w:t>
      </w:r>
      <w:proofErr w:type="spellStart"/>
      <w:r w:rsidRPr="009D4510">
        <w:rPr>
          <w:rFonts w:ascii="Ebrima" w:hAnsi="Ebrima" w:cs="Arial"/>
          <w:sz w:val="22"/>
          <w:szCs w:val="22"/>
          <w:lang w:val="de-DE"/>
        </w:rPr>
        <w:t>Thiebaut</w:t>
      </w:r>
      <w:proofErr w:type="spellEnd"/>
      <w:r w:rsidRPr="009D4510">
        <w:rPr>
          <w:rFonts w:ascii="Ebrima" w:hAnsi="Ebrima" w:cs="Arial"/>
          <w:sz w:val="22"/>
          <w:szCs w:val="22"/>
          <w:lang w:val="de-DE"/>
        </w:rPr>
        <w:t xml:space="preserve">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2"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340"/>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3"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1" w:name="clas2012"/>
      <w:bookmarkEnd w:id="339"/>
      <w:proofErr w:type="spellStart"/>
      <w:r w:rsidRPr="00907C33">
        <w:rPr>
          <w:rFonts w:ascii="Ebrima" w:hAnsi="Ebrima" w:cs="Arial"/>
          <w:sz w:val="22"/>
          <w:szCs w:val="22"/>
          <w:lang w:val="en-US"/>
        </w:rPr>
        <w:t>Clas</w:t>
      </w:r>
      <w:proofErr w:type="spellEnd"/>
      <w:r w:rsidRPr="00907C33">
        <w:rPr>
          <w:rFonts w:ascii="Ebrima" w:hAnsi="Ebrima" w:cs="Arial"/>
          <w:sz w:val="22"/>
          <w:szCs w:val="22"/>
          <w:lang w:val="en-US"/>
        </w:rPr>
        <w:t xml:space="preserve">, P., </w:t>
      </w:r>
      <w:proofErr w:type="spellStart"/>
      <w:r w:rsidRPr="00907C33">
        <w:rPr>
          <w:rFonts w:ascii="Ebrima" w:hAnsi="Ebrima" w:cs="Arial"/>
          <w:sz w:val="22"/>
          <w:szCs w:val="22"/>
          <w:lang w:val="en-US"/>
        </w:rPr>
        <w:t>Groeschel</w:t>
      </w:r>
      <w:proofErr w:type="spellEnd"/>
      <w:r w:rsidRPr="00907C33">
        <w:rPr>
          <w:rFonts w:ascii="Ebrima" w:hAnsi="Ebrima" w:cs="Arial"/>
          <w:sz w:val="22"/>
          <w:szCs w:val="22"/>
          <w:lang w:val="en-US"/>
        </w:rPr>
        <w:t xml:space="preserve">, S. &amp; Wilke, M. (2012). A Semi-Automatic Algorithm for Determining the Demyelination Load in Metachromatic Leukodystrophy. Academic Radiology, 19(1), 26–34. </w:t>
      </w:r>
      <w:hyperlink r:id="rId54"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2" w:name="corbetta"/>
      <w:bookmarkEnd w:id="341"/>
      <w:proofErr w:type="spellStart"/>
      <w:r w:rsidRPr="00832BF8">
        <w:rPr>
          <w:rFonts w:ascii="Ebrima" w:hAnsi="Ebrima" w:cs="Arial"/>
          <w:sz w:val="22"/>
          <w:szCs w:val="22"/>
          <w:lang w:val="en-US"/>
        </w:rPr>
        <w:t>Corbetta</w:t>
      </w:r>
      <w:proofErr w:type="spellEnd"/>
      <w:r w:rsidRPr="00832BF8">
        <w:rPr>
          <w:rFonts w:ascii="Ebrima" w:hAnsi="Ebrima" w:cs="Arial"/>
          <w:sz w:val="22"/>
          <w:szCs w:val="22"/>
          <w:lang w:val="en-US"/>
        </w:rPr>
        <w:t xml:space="preserve">, M. (2014). </w:t>
      </w:r>
      <w:proofErr w:type="spellStart"/>
      <w:r w:rsidRPr="00832BF8">
        <w:rPr>
          <w:rFonts w:ascii="Ebrima" w:hAnsi="Ebrima" w:cs="Arial"/>
          <w:sz w:val="22"/>
          <w:szCs w:val="22"/>
          <w:lang w:val="en-US"/>
        </w:rPr>
        <w:t>Hemispatial</w:t>
      </w:r>
      <w:proofErr w:type="spellEnd"/>
      <w:r w:rsidRPr="00832BF8">
        <w:rPr>
          <w:rFonts w:ascii="Ebrima" w:hAnsi="Ebrima" w:cs="Arial"/>
          <w:sz w:val="22"/>
          <w:szCs w:val="22"/>
          <w:lang w:val="en-US"/>
        </w:rPr>
        <w:t xml:space="preserve"> Neglect: Clinic, Pathogenesis, and Treatment. Seminars in Neurology, 34(05), 514–523. </w:t>
      </w:r>
      <w:hyperlink r:id="rId55"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24"/>
    <w:bookmarkEnd w:id="332"/>
    <w:bookmarkEnd w:id="334"/>
    <w:bookmarkEnd w:id="338"/>
    <w:bookmarkEnd w:id="342"/>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w:t>
      </w:r>
      <w:proofErr w:type="spellStart"/>
      <w:r w:rsidRPr="00610D0A">
        <w:rPr>
          <w:rFonts w:ascii="Ebrima" w:hAnsi="Ebrima" w:cs="Arial"/>
          <w:sz w:val="22"/>
          <w:szCs w:val="22"/>
          <w:lang w:val="en-US"/>
        </w:rPr>
        <w:t>Haan</w:t>
      </w:r>
      <w:proofErr w:type="spellEnd"/>
      <w:r w:rsidRPr="00610D0A">
        <w:rPr>
          <w:rFonts w:ascii="Ebrima" w:hAnsi="Ebrima" w:cs="Arial"/>
          <w:sz w:val="22"/>
          <w:szCs w:val="22"/>
          <w:lang w:val="en-US"/>
        </w:rPr>
        <w:t xml:space="preserve">, B., </w:t>
      </w:r>
      <w:proofErr w:type="spellStart"/>
      <w:r w:rsidRPr="00610D0A">
        <w:rPr>
          <w:rFonts w:ascii="Ebrima" w:hAnsi="Ebrima" w:cs="Arial"/>
          <w:sz w:val="22"/>
          <w:szCs w:val="22"/>
          <w:lang w:val="en-US"/>
        </w:rPr>
        <w:t>Clas</w:t>
      </w:r>
      <w:proofErr w:type="spellEnd"/>
      <w:r w:rsidRPr="00610D0A">
        <w:rPr>
          <w:rFonts w:ascii="Ebrima" w:hAnsi="Ebrima" w:cs="Arial"/>
          <w:sz w:val="22"/>
          <w:szCs w:val="22"/>
          <w:lang w:val="en-US"/>
        </w:rPr>
        <w:t xml:space="preserve">, P., </w:t>
      </w:r>
      <w:proofErr w:type="spellStart"/>
      <w:r w:rsidRPr="00610D0A">
        <w:rPr>
          <w:rFonts w:ascii="Ebrima" w:hAnsi="Ebrima" w:cs="Arial"/>
          <w:sz w:val="22"/>
          <w:szCs w:val="22"/>
          <w:lang w:val="en-US"/>
        </w:rPr>
        <w:t>Juenger</w:t>
      </w:r>
      <w:proofErr w:type="spellEnd"/>
      <w:r w:rsidRPr="00610D0A">
        <w:rPr>
          <w:rFonts w:ascii="Ebrima" w:hAnsi="Ebrima" w:cs="Arial"/>
          <w:sz w:val="22"/>
          <w:szCs w:val="22"/>
          <w:lang w:val="en-US"/>
        </w:rPr>
        <w:t xml:space="preserve">, H., Wilke, M., &amp; Karnath, H. O. (2015). Fast semi-automated lesion demarcation in stroke. </w:t>
      </w:r>
      <w:proofErr w:type="spellStart"/>
      <w:r w:rsidRPr="00DC3681">
        <w:rPr>
          <w:rFonts w:ascii="Ebrima" w:hAnsi="Ebrima" w:cs="Arial"/>
          <w:sz w:val="22"/>
          <w:szCs w:val="22"/>
          <w:lang w:val="en-US"/>
        </w:rPr>
        <w:t>NeuroImage</w:t>
      </w:r>
      <w:proofErr w:type="spellEnd"/>
      <w:r w:rsidRPr="00DC3681">
        <w:rPr>
          <w:rFonts w:ascii="Ebrima" w:hAnsi="Ebrima" w:cs="Arial"/>
          <w:sz w:val="22"/>
          <w:szCs w:val="22"/>
          <w:lang w:val="en-US"/>
        </w:rPr>
        <w:t xml:space="preserve">: Clinical, 9, 69–74. </w:t>
      </w:r>
      <w:hyperlink r:id="rId56"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3" w:name="dehaankarnath2018"/>
      <w:bookmarkEnd w:id="325"/>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A hitchhiker’s guide to lesion-</w:t>
      </w:r>
      <w:proofErr w:type="spellStart"/>
      <w:r w:rsidRPr="00610D0A">
        <w:rPr>
          <w:rFonts w:ascii="Ebrima" w:hAnsi="Ebrima" w:cs="Arial"/>
          <w:sz w:val="22"/>
          <w:szCs w:val="22"/>
          <w:lang w:val="en-US"/>
        </w:rPr>
        <w:t>behaviour</w:t>
      </w:r>
      <w:proofErr w:type="spellEnd"/>
      <w:r w:rsidRPr="00610D0A">
        <w:rPr>
          <w:rFonts w:ascii="Ebrima" w:hAnsi="Ebrima" w:cs="Arial"/>
          <w:sz w:val="22"/>
          <w:szCs w:val="22"/>
          <w:lang w:val="en-US"/>
        </w:rPr>
        <w:t xml:space="preserve"> mapping. </w:t>
      </w:r>
      <w:proofErr w:type="spellStart"/>
      <w:r w:rsidRPr="0028026F">
        <w:rPr>
          <w:rFonts w:ascii="Ebrima" w:hAnsi="Ebrima" w:cs="Arial"/>
          <w:sz w:val="22"/>
          <w:szCs w:val="22"/>
          <w:lang w:val="en-US"/>
        </w:rPr>
        <w:t>Neuropsychologia</w:t>
      </w:r>
      <w:proofErr w:type="spellEnd"/>
      <w:r w:rsidRPr="0028026F">
        <w:rPr>
          <w:rFonts w:ascii="Ebrima" w:hAnsi="Ebrima" w:cs="Arial"/>
          <w:sz w:val="22"/>
          <w:szCs w:val="22"/>
          <w:lang w:val="en-US"/>
        </w:rPr>
        <w:t xml:space="preserve">, 115, 5–16. </w:t>
      </w:r>
      <w:hyperlink r:id="rId57"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4" w:name="evans1993MNI"/>
      <w:bookmarkEnd w:id="343"/>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8"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5" w:name="fan2016"/>
      <w:r w:rsidRPr="00A4617B">
        <w:rPr>
          <w:rFonts w:ascii="Ebrima" w:hAnsi="Ebrima" w:cs="Arial"/>
          <w:sz w:val="22"/>
          <w:szCs w:val="22"/>
          <w:lang w:val="en-US"/>
        </w:rPr>
        <w:t xml:space="preserve">Fan, L., Li, H., </w:t>
      </w:r>
      <w:proofErr w:type="spellStart"/>
      <w:r w:rsidRPr="00A4617B">
        <w:rPr>
          <w:rFonts w:ascii="Ebrima" w:hAnsi="Ebrima" w:cs="Arial"/>
          <w:sz w:val="22"/>
          <w:szCs w:val="22"/>
          <w:lang w:val="en-US"/>
        </w:rPr>
        <w:t>Zhuo</w:t>
      </w:r>
      <w:proofErr w:type="spellEnd"/>
      <w:r w:rsidRPr="00A4617B">
        <w:rPr>
          <w:rFonts w:ascii="Ebrima" w:hAnsi="Ebrima" w:cs="Arial"/>
          <w:sz w:val="22"/>
          <w:szCs w:val="22"/>
          <w:lang w:val="en-US"/>
        </w:rPr>
        <w:t xml:space="preserve">, J., Zhang, Y., Wang, J., Chen, L., Yang, Z., Chu, C., </w:t>
      </w:r>
      <w:proofErr w:type="spellStart"/>
      <w:r w:rsidRPr="00A4617B">
        <w:rPr>
          <w:rFonts w:ascii="Ebrima" w:hAnsi="Ebrima" w:cs="Arial"/>
          <w:sz w:val="22"/>
          <w:szCs w:val="22"/>
          <w:lang w:val="en-US"/>
        </w:rPr>
        <w:t>Xie</w:t>
      </w:r>
      <w:proofErr w:type="spellEnd"/>
      <w:r w:rsidRPr="00A4617B">
        <w:rPr>
          <w:rFonts w:ascii="Ebrima" w:hAnsi="Ebrima" w:cs="Arial"/>
          <w:sz w:val="22"/>
          <w:szCs w:val="22"/>
          <w:lang w:val="en-US"/>
        </w:rPr>
        <w:t xml:space="preserve">, S., Laird, A. R., Fox, P. T., Eickhoff, S. B., Yu, C. &amp; Jiang, T. (2016). The Human </w:t>
      </w:r>
      <w:proofErr w:type="spellStart"/>
      <w:r w:rsidRPr="00A4617B">
        <w:rPr>
          <w:rFonts w:ascii="Ebrima" w:hAnsi="Ebrima" w:cs="Arial"/>
          <w:sz w:val="22"/>
          <w:szCs w:val="22"/>
          <w:lang w:val="en-US"/>
        </w:rPr>
        <w:t>Brainnetome</w:t>
      </w:r>
      <w:proofErr w:type="spellEnd"/>
      <w:r w:rsidRPr="00A4617B">
        <w:rPr>
          <w:rFonts w:ascii="Ebrima" w:hAnsi="Ebrima" w:cs="Arial"/>
          <w:sz w:val="22"/>
          <w:szCs w:val="22"/>
          <w:lang w:val="en-US"/>
        </w:rPr>
        <w:t xml:space="preserve"> Atlas: A New Brain Atlas Based on Connectional Architecture. Cerebral Cortex, 26(8), 3508–3526. </w:t>
      </w:r>
      <w:hyperlink r:id="rId59"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6"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60"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7" w:name="feigin2014"/>
      <w:bookmarkEnd w:id="344"/>
      <w:bookmarkEnd w:id="345"/>
      <w:bookmarkEnd w:id="346"/>
      <w:proofErr w:type="spellStart"/>
      <w:r w:rsidRPr="0028026F">
        <w:rPr>
          <w:rFonts w:ascii="Ebrima" w:hAnsi="Ebrima" w:cs="Arial"/>
          <w:sz w:val="22"/>
          <w:szCs w:val="22"/>
          <w:lang w:val="en-US"/>
        </w:rPr>
        <w:t>Feigin</w:t>
      </w:r>
      <w:proofErr w:type="spellEnd"/>
      <w:r w:rsidRPr="0028026F">
        <w:rPr>
          <w:rFonts w:ascii="Ebrima" w:hAnsi="Ebrima" w:cs="Arial"/>
          <w:sz w:val="22"/>
          <w:szCs w:val="22"/>
          <w:lang w:val="en-US"/>
        </w:rPr>
        <w:t xml:space="preserve">, V. L., </w:t>
      </w:r>
      <w:proofErr w:type="spellStart"/>
      <w:r w:rsidRPr="0028026F">
        <w:rPr>
          <w:rFonts w:ascii="Ebrima" w:hAnsi="Ebrima" w:cs="Arial"/>
          <w:sz w:val="22"/>
          <w:szCs w:val="22"/>
          <w:lang w:val="en-US"/>
        </w:rPr>
        <w:t>Forouzanfar</w:t>
      </w:r>
      <w:proofErr w:type="spellEnd"/>
      <w:r w:rsidRPr="0028026F">
        <w:rPr>
          <w:rFonts w:ascii="Ebrima" w:hAnsi="Ebrima" w:cs="Arial"/>
          <w:sz w:val="22"/>
          <w:szCs w:val="22"/>
          <w:lang w:val="en-US"/>
        </w:rPr>
        <w:t xml:space="preserve">, M. H., </w:t>
      </w:r>
      <w:proofErr w:type="spellStart"/>
      <w:r w:rsidRPr="0028026F">
        <w:rPr>
          <w:rFonts w:ascii="Ebrima" w:hAnsi="Ebrima" w:cs="Arial"/>
          <w:sz w:val="22"/>
          <w:szCs w:val="22"/>
          <w:lang w:val="en-US"/>
        </w:rPr>
        <w:t>Krishnamurthi</w:t>
      </w:r>
      <w:proofErr w:type="spellEnd"/>
      <w:r w:rsidRPr="0028026F">
        <w:rPr>
          <w:rFonts w:ascii="Ebrima" w:hAnsi="Ebrima" w:cs="Arial"/>
          <w:sz w:val="22"/>
          <w:szCs w:val="22"/>
          <w:lang w:val="en-US"/>
        </w:rPr>
        <w:t xml:space="preserve">, R., Mensah, G. A., Connor, M., Bennett, D. A., Moran, A. E., Sacco, R. L., Anderson, L., </w:t>
      </w:r>
      <w:proofErr w:type="spellStart"/>
      <w:r w:rsidRPr="0028026F">
        <w:rPr>
          <w:rFonts w:ascii="Ebrima" w:hAnsi="Ebrima" w:cs="Arial"/>
          <w:sz w:val="22"/>
          <w:szCs w:val="22"/>
          <w:lang w:val="en-US"/>
        </w:rPr>
        <w:t>Truelsen</w:t>
      </w:r>
      <w:proofErr w:type="spellEnd"/>
      <w:r w:rsidRPr="0028026F">
        <w:rPr>
          <w:rFonts w:ascii="Ebrima" w:hAnsi="Ebrima" w:cs="Arial"/>
          <w:sz w:val="22"/>
          <w:szCs w:val="22"/>
          <w:lang w:val="en-US"/>
        </w:rPr>
        <w:t xml:space="preserve">, T., O’Donnell, M., </w:t>
      </w:r>
      <w:proofErr w:type="spellStart"/>
      <w:r w:rsidRPr="0028026F">
        <w:rPr>
          <w:rFonts w:ascii="Ebrima" w:hAnsi="Ebrima" w:cs="Arial"/>
          <w:sz w:val="22"/>
          <w:szCs w:val="22"/>
          <w:lang w:val="en-US"/>
        </w:rPr>
        <w:t>Venketasubramanian</w:t>
      </w:r>
      <w:proofErr w:type="spellEnd"/>
      <w:r w:rsidRPr="0028026F">
        <w:rPr>
          <w:rFonts w:ascii="Ebrima" w:hAnsi="Ebrima" w:cs="Arial"/>
          <w:sz w:val="22"/>
          <w:szCs w:val="22"/>
          <w:lang w:val="en-US"/>
        </w:rPr>
        <w:t>, N., Barker-</w:t>
      </w:r>
      <w:proofErr w:type="spellStart"/>
      <w:r w:rsidRPr="0028026F">
        <w:rPr>
          <w:rFonts w:ascii="Ebrima" w:hAnsi="Ebrima" w:cs="Arial"/>
          <w:sz w:val="22"/>
          <w:szCs w:val="22"/>
          <w:lang w:val="en-US"/>
        </w:rPr>
        <w:t>Collo</w:t>
      </w:r>
      <w:proofErr w:type="spellEnd"/>
      <w:r w:rsidRPr="0028026F">
        <w:rPr>
          <w:rFonts w:ascii="Ebrima" w:hAnsi="Ebrima" w:cs="Arial"/>
          <w:sz w:val="22"/>
          <w:szCs w:val="22"/>
          <w:lang w:val="en-US"/>
        </w:rPr>
        <w:t xml:space="preserve">, S., Lawes, C. M. M., Wang, W., Shinohara, Y., Witt, E., </w:t>
      </w:r>
      <w:proofErr w:type="spellStart"/>
      <w:r w:rsidRPr="0028026F">
        <w:rPr>
          <w:rFonts w:ascii="Ebrima" w:hAnsi="Ebrima" w:cs="Arial"/>
          <w:sz w:val="22"/>
          <w:szCs w:val="22"/>
          <w:lang w:val="en-US"/>
        </w:rPr>
        <w:t>Ezzati</w:t>
      </w:r>
      <w:proofErr w:type="spellEnd"/>
      <w:r w:rsidRPr="0028026F">
        <w:rPr>
          <w:rFonts w:ascii="Ebrima" w:hAnsi="Ebrima" w:cs="Arial"/>
          <w:sz w:val="22"/>
          <w:szCs w:val="22"/>
          <w:lang w:val="en-US"/>
        </w:rPr>
        <w:t xml:space="preserve">, M., </w:t>
      </w:r>
      <w:proofErr w:type="spellStart"/>
      <w:r w:rsidRPr="0028026F">
        <w:rPr>
          <w:rFonts w:ascii="Ebrima" w:hAnsi="Ebrima" w:cs="Arial"/>
          <w:sz w:val="22"/>
          <w:szCs w:val="22"/>
          <w:lang w:val="en-US"/>
        </w:rPr>
        <w:t>Naghavi</w:t>
      </w:r>
      <w:proofErr w:type="spellEnd"/>
      <w:r w:rsidRPr="0028026F">
        <w:rPr>
          <w:rFonts w:ascii="Ebrima" w:hAnsi="Ebrima" w:cs="Arial"/>
          <w:sz w:val="22"/>
          <w:szCs w:val="22"/>
          <w:lang w:val="en-US"/>
        </w:rPr>
        <w:t xml:space="preserve">,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1"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347"/>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t xml:space="preserve">Gauthier, L., </w:t>
      </w:r>
      <w:proofErr w:type="spellStart"/>
      <w:r w:rsidRPr="003C7472">
        <w:rPr>
          <w:rFonts w:ascii="Ebrima" w:hAnsi="Ebrima" w:cs="Arial"/>
          <w:sz w:val="22"/>
          <w:szCs w:val="22"/>
          <w:lang w:val="en-US"/>
        </w:rPr>
        <w:t>Dehaut</w:t>
      </w:r>
      <w:proofErr w:type="spellEnd"/>
      <w:r w:rsidRPr="003C7472">
        <w:rPr>
          <w:rFonts w:ascii="Ebrima" w:hAnsi="Ebrima" w:cs="Arial"/>
          <w:sz w:val="22"/>
          <w:szCs w:val="22"/>
          <w:lang w:val="en-US"/>
        </w:rPr>
        <w:t xml:space="preserve">, F., &amp; </w:t>
      </w:r>
      <w:proofErr w:type="spellStart"/>
      <w:r w:rsidRPr="003C7472">
        <w:rPr>
          <w:rFonts w:ascii="Ebrima" w:hAnsi="Ebrima" w:cs="Arial"/>
          <w:sz w:val="22"/>
          <w:szCs w:val="22"/>
          <w:lang w:val="en-US"/>
        </w:rPr>
        <w:t>Joanette</w:t>
      </w:r>
      <w:proofErr w:type="spellEnd"/>
      <w:r w:rsidRPr="003C7472">
        <w:rPr>
          <w:rFonts w:ascii="Ebrima" w:hAnsi="Ebrima" w:cs="Arial"/>
          <w:sz w:val="22"/>
          <w:szCs w:val="22"/>
          <w:lang w:val="en-US"/>
        </w:rPr>
        <w:t xml:space="preserv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348"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2" w:history="1">
        <w:r w:rsidRPr="0033763D">
          <w:rPr>
            <w:rStyle w:val="Hyperlink"/>
            <w:rFonts w:ascii="Ebrima" w:hAnsi="Ebrima" w:cs="Arial"/>
            <w:sz w:val="22"/>
            <w:szCs w:val="22"/>
          </w:rPr>
          <w:t>https://doi.org/10.1016/S1474-4422(21)00252-0</w:t>
        </w:r>
      </w:hyperlink>
      <w:bookmarkStart w:id="349"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50" w:name="gibson2013"/>
      <w:bookmarkEnd w:id="349"/>
      <w:r w:rsidRPr="00687525">
        <w:rPr>
          <w:rFonts w:ascii="Ebrima" w:hAnsi="Ebrima" w:cs="Arial"/>
          <w:sz w:val="22"/>
          <w:szCs w:val="22"/>
        </w:rPr>
        <w:t xml:space="preserve">Gibson, C. L. (2013). Cerebral Ischemic Stroke: is Gender Important? Journal of Cerebral Blood Flow &amp; Metabolism, 33(9), 1355–1361. </w:t>
      </w:r>
      <w:hyperlink r:id="rId63"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51" w:name="gibson2009"/>
      <w:r w:rsidRPr="00E92B95">
        <w:rPr>
          <w:rFonts w:ascii="Ebrima" w:hAnsi="Ebrima" w:cs="Arial"/>
          <w:sz w:val="22"/>
          <w:szCs w:val="22"/>
        </w:rPr>
        <w:t xml:space="preserve">Gibson, C. L., </w:t>
      </w:r>
      <w:proofErr w:type="spellStart"/>
      <w:r w:rsidRPr="00E92B95">
        <w:rPr>
          <w:rFonts w:ascii="Ebrima" w:hAnsi="Ebrima" w:cs="Arial"/>
          <w:sz w:val="22"/>
          <w:szCs w:val="22"/>
        </w:rPr>
        <w:t>Coomber</w:t>
      </w:r>
      <w:proofErr w:type="spellEnd"/>
      <w:r w:rsidRPr="00E92B95">
        <w:rPr>
          <w:rFonts w:ascii="Ebrima" w:hAnsi="Ebrima" w:cs="Arial"/>
          <w:sz w:val="22"/>
          <w:szCs w:val="22"/>
        </w:rPr>
        <w:t xml:space="preserve">, B., &amp; Rathbone, J. (2009). Is Progesterone a Candidate Neuroprotective Factor for Treatment following Ischemic Stroke? The Neuroscientist, 15(4), 324–332. </w:t>
      </w:r>
      <w:hyperlink r:id="rId64"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w:t>
      </w:r>
      <w:proofErr w:type="spellStart"/>
      <w:r w:rsidRPr="00CA1F07">
        <w:rPr>
          <w:rFonts w:ascii="Ebrima" w:hAnsi="Ebrima" w:cs="Arial"/>
          <w:sz w:val="22"/>
          <w:szCs w:val="22"/>
        </w:rPr>
        <w:t>Caviness</w:t>
      </w:r>
      <w:proofErr w:type="spellEnd"/>
      <w:r w:rsidRPr="00CA1F07">
        <w:rPr>
          <w:rFonts w:ascii="Ebrima" w:hAnsi="Ebrima" w:cs="Arial"/>
          <w:sz w:val="22"/>
          <w:szCs w:val="22"/>
        </w:rPr>
        <w:t xml:space="preserve">, Jr., V. S., </w:t>
      </w:r>
      <w:proofErr w:type="spellStart"/>
      <w:r w:rsidRPr="00CA1F07">
        <w:rPr>
          <w:rFonts w:ascii="Ebrima" w:hAnsi="Ebrima" w:cs="Arial"/>
          <w:sz w:val="22"/>
          <w:szCs w:val="22"/>
        </w:rPr>
        <w:t>Faraone</w:t>
      </w:r>
      <w:proofErr w:type="spellEnd"/>
      <w:r w:rsidRPr="00CA1F07">
        <w:rPr>
          <w:rFonts w:ascii="Ebrima" w:hAnsi="Ebrima" w:cs="Arial"/>
          <w:sz w:val="22"/>
          <w:szCs w:val="22"/>
        </w:rPr>
        <w:t xml:space="preserve">, S. V., &amp; </w:t>
      </w:r>
      <w:proofErr w:type="spellStart"/>
      <w:r w:rsidRPr="00CA1F07">
        <w:rPr>
          <w:rFonts w:ascii="Ebrima" w:hAnsi="Ebrima" w:cs="Arial"/>
          <w:sz w:val="22"/>
          <w:szCs w:val="22"/>
        </w:rPr>
        <w:t>Tsuang</w:t>
      </w:r>
      <w:proofErr w:type="spellEnd"/>
      <w:r w:rsidRPr="00CA1F07">
        <w:rPr>
          <w:rFonts w:ascii="Ebrima" w:hAnsi="Ebrima" w:cs="Arial"/>
          <w:sz w:val="22"/>
          <w:szCs w:val="22"/>
        </w:rPr>
        <w:t xml:space="preserve">, M. T. (2001). Normal Sexual Dimorphism of the Adult Human Brain Assessed by In Vivo Magnetic Resonance Imaging. Cerebral Cortex, 11(6), 490–497. </w:t>
      </w:r>
      <w:hyperlink r:id="rId65"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352"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3C513A">
        <w:rPr>
          <w:rStyle w:val="Hyperlink"/>
          <w:rFonts w:ascii="Ebrima" w:hAnsi="Ebrima" w:cs="Arial"/>
          <w:color w:val="auto"/>
          <w:sz w:val="22"/>
          <w:szCs w:val="22"/>
        </w:rPr>
        <w:t>behavior</w:t>
      </w:r>
      <w:proofErr w:type="spellEnd"/>
      <w:r w:rsidRPr="003C513A">
        <w:rPr>
          <w:rStyle w:val="Hyperlink"/>
          <w:rFonts w:ascii="Ebrima" w:hAnsi="Ebrima" w:cs="Arial"/>
          <w:color w:val="auto"/>
          <w:sz w:val="22"/>
          <w:szCs w:val="22"/>
        </w:rPr>
        <w:t xml:space="preserve">? Journal of Neuroscience Research, 95(1–2), 200–212. </w:t>
      </w:r>
      <w:hyperlink r:id="rId66"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353" w:name="gray2009"/>
      <w:bookmarkStart w:id="354" w:name="griffis2020"/>
      <w:bookmarkEnd w:id="352"/>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7" w:history="1">
        <w:r w:rsidRPr="002549E3">
          <w:rPr>
            <w:rStyle w:val="Hyperlink"/>
            <w:rFonts w:ascii="Ebrima" w:hAnsi="Ebrima" w:cs="Arial"/>
            <w:sz w:val="22"/>
            <w:szCs w:val="22"/>
          </w:rPr>
          <w:t>https://books.google.de/books?id=gOa0hfqT-M8C</w:t>
        </w:r>
      </w:hyperlink>
    </w:p>
    <w:bookmarkEnd w:id="353"/>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3079A1">
        <w:rPr>
          <w:rFonts w:ascii="Ebrima" w:hAnsi="Ebrima" w:cs="Arial"/>
          <w:sz w:val="22"/>
          <w:szCs w:val="22"/>
        </w:rPr>
        <w:t>Griffis</w:t>
      </w:r>
      <w:proofErr w:type="spellEnd"/>
      <w:r w:rsidRPr="003079A1">
        <w:rPr>
          <w:rFonts w:ascii="Ebrima" w:hAnsi="Ebrima" w:cs="Arial"/>
          <w:sz w:val="22"/>
          <w:szCs w:val="22"/>
        </w:rPr>
        <w:t xml:space="preserve">, J. C., Metcalf, N. V., </w:t>
      </w:r>
      <w:proofErr w:type="spellStart"/>
      <w:r w:rsidRPr="003079A1">
        <w:rPr>
          <w:rFonts w:ascii="Ebrima" w:hAnsi="Ebrima" w:cs="Arial"/>
          <w:sz w:val="22"/>
          <w:szCs w:val="22"/>
        </w:rPr>
        <w:t>Corbetta</w:t>
      </w:r>
      <w:proofErr w:type="spellEnd"/>
      <w:r w:rsidRPr="003079A1">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3079A1">
        <w:rPr>
          <w:rFonts w:ascii="Ebrima" w:hAnsi="Ebrima" w:cs="Arial"/>
          <w:sz w:val="22"/>
          <w:szCs w:val="22"/>
        </w:rPr>
        <w:t>NeuroImage</w:t>
      </w:r>
      <w:proofErr w:type="spellEnd"/>
      <w:r w:rsidRPr="003079A1">
        <w:rPr>
          <w:rFonts w:ascii="Ebrima" w:hAnsi="Ebrima" w:cs="Arial"/>
          <w:sz w:val="22"/>
          <w:szCs w:val="22"/>
        </w:rPr>
        <w:t xml:space="preserve">, 210, 116589. </w:t>
      </w:r>
      <w:hyperlink r:id="rId68"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355" w:name="griffis2021LQT"/>
      <w:bookmarkStart w:id="356" w:name="griffis2021"/>
      <w:bookmarkEnd w:id="354"/>
      <w:proofErr w:type="spellStart"/>
      <w:r w:rsidRPr="00CA1F07">
        <w:rPr>
          <w:rFonts w:ascii="Ebrima" w:hAnsi="Ebrima" w:cs="Arial"/>
          <w:sz w:val="22"/>
          <w:szCs w:val="22"/>
        </w:rPr>
        <w:t>Griffis</w:t>
      </w:r>
      <w:proofErr w:type="spellEnd"/>
      <w:r w:rsidRPr="00CA1F07">
        <w:rPr>
          <w:rFonts w:ascii="Ebrima" w:hAnsi="Ebrima" w:cs="Arial"/>
          <w:sz w:val="22"/>
          <w:szCs w:val="22"/>
        </w:rPr>
        <w:t xml:space="preserve">, J. C., Metcalf, N. V., </w:t>
      </w:r>
      <w:proofErr w:type="spellStart"/>
      <w:r w:rsidRPr="00CA1F07">
        <w:rPr>
          <w:rFonts w:ascii="Ebrima" w:hAnsi="Ebrima" w:cs="Arial"/>
          <w:sz w:val="22"/>
          <w:szCs w:val="22"/>
        </w:rPr>
        <w:t>Corbetta</w:t>
      </w:r>
      <w:proofErr w:type="spellEnd"/>
      <w:r w:rsidRPr="00CA1F07">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CA1F07">
        <w:rPr>
          <w:rFonts w:ascii="Ebrima" w:hAnsi="Ebrima" w:cs="Arial"/>
          <w:sz w:val="22"/>
          <w:szCs w:val="22"/>
        </w:rPr>
        <w:t>NeuroImage</w:t>
      </w:r>
      <w:proofErr w:type="spellEnd"/>
      <w:r w:rsidRPr="00CA1F07">
        <w:rPr>
          <w:rFonts w:ascii="Ebrima" w:hAnsi="Ebrima" w:cs="Arial"/>
          <w:sz w:val="22"/>
          <w:szCs w:val="22"/>
        </w:rPr>
        <w:t xml:space="preserve">: Clinical, 30, 102639. </w:t>
      </w:r>
      <w:hyperlink r:id="rId69"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357" w:name="hendersonlobo2012"/>
      <w:bookmarkEnd w:id="355"/>
      <w:bookmarkEnd w:id="356"/>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70"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358" w:name="herbetduffau2022"/>
      <w:proofErr w:type="spellStart"/>
      <w:r w:rsidRPr="00121A79">
        <w:rPr>
          <w:rFonts w:ascii="Ebrima" w:hAnsi="Ebrima" w:cs="Arial"/>
          <w:sz w:val="22"/>
          <w:szCs w:val="22"/>
        </w:rPr>
        <w:t>Herbet</w:t>
      </w:r>
      <w:proofErr w:type="spellEnd"/>
      <w:r w:rsidRPr="00121A79">
        <w:rPr>
          <w:rFonts w:ascii="Ebrima" w:hAnsi="Ebrima" w:cs="Arial"/>
          <w:sz w:val="22"/>
          <w:szCs w:val="22"/>
        </w:rPr>
        <w:t xml:space="preserve">, G. &amp; </w:t>
      </w:r>
      <w:proofErr w:type="spellStart"/>
      <w:r w:rsidRPr="00121A79">
        <w:rPr>
          <w:rFonts w:ascii="Ebrima" w:hAnsi="Ebrima" w:cs="Arial"/>
          <w:sz w:val="22"/>
          <w:szCs w:val="22"/>
        </w:rPr>
        <w:t>Duffau</w:t>
      </w:r>
      <w:proofErr w:type="spellEnd"/>
      <w:r w:rsidRPr="00121A79">
        <w:rPr>
          <w:rFonts w:ascii="Ebrima" w:hAnsi="Ebrima" w:cs="Arial"/>
          <w:sz w:val="22"/>
          <w:szCs w:val="22"/>
        </w:rPr>
        <w:t xml:space="preserve">, H. (2022). Contribution of the medial eye field network to the voluntary deployment of visuospatial attention. Nature Communications, 13(1). </w:t>
      </w:r>
      <w:hyperlink r:id="rId71"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359" w:name="hirnstein2019"/>
      <w:bookmarkEnd w:id="358"/>
      <w:r w:rsidRPr="006C4E3C">
        <w:rPr>
          <w:rFonts w:ascii="Ebrima" w:hAnsi="Ebrima" w:cs="Arial"/>
          <w:sz w:val="22"/>
          <w:szCs w:val="22"/>
          <w:lang w:val="de-DE"/>
          <w:rPrChange w:id="360" w:author="Tamara Kessler" w:date="2022-09-14T11:36:00Z">
            <w:rPr>
              <w:rFonts w:ascii="Ebrima" w:hAnsi="Ebrima" w:cs="Arial"/>
              <w:sz w:val="22"/>
              <w:szCs w:val="22"/>
              <w:lang w:val="en-US"/>
            </w:rPr>
          </w:rPrChange>
        </w:rPr>
        <w:t xml:space="preserve">Hirnstein, M., </w:t>
      </w:r>
      <w:proofErr w:type="spellStart"/>
      <w:r w:rsidRPr="006C4E3C">
        <w:rPr>
          <w:rFonts w:ascii="Ebrima" w:hAnsi="Ebrima" w:cs="Arial"/>
          <w:sz w:val="22"/>
          <w:szCs w:val="22"/>
          <w:lang w:val="de-DE"/>
          <w:rPrChange w:id="361" w:author="Tamara Kessler" w:date="2022-09-14T11:36:00Z">
            <w:rPr>
              <w:rFonts w:ascii="Ebrima" w:hAnsi="Ebrima" w:cs="Arial"/>
              <w:sz w:val="22"/>
              <w:szCs w:val="22"/>
              <w:lang w:val="en-US"/>
            </w:rPr>
          </w:rPrChange>
        </w:rPr>
        <w:t>Hugdahl</w:t>
      </w:r>
      <w:proofErr w:type="spellEnd"/>
      <w:r w:rsidRPr="006C4E3C">
        <w:rPr>
          <w:rFonts w:ascii="Ebrima" w:hAnsi="Ebrima" w:cs="Arial"/>
          <w:sz w:val="22"/>
          <w:szCs w:val="22"/>
          <w:lang w:val="de-DE"/>
          <w:rPrChange w:id="362" w:author="Tamara Kessler" w:date="2022-09-14T11:36:00Z">
            <w:rPr>
              <w:rFonts w:ascii="Ebrima" w:hAnsi="Ebrima" w:cs="Arial"/>
              <w:sz w:val="22"/>
              <w:szCs w:val="22"/>
              <w:lang w:val="en-US"/>
            </w:rPr>
          </w:rPrChange>
        </w:rPr>
        <w:t>, K., &amp; Hausmann, M. (201</w:t>
      </w:r>
      <w:r w:rsidR="009D4C17" w:rsidRPr="006C4E3C">
        <w:rPr>
          <w:rFonts w:ascii="Ebrima" w:hAnsi="Ebrima" w:cs="Arial"/>
          <w:sz w:val="22"/>
          <w:szCs w:val="22"/>
          <w:lang w:val="de-DE"/>
          <w:rPrChange w:id="363" w:author="Tamara Kessler" w:date="2022-09-14T11:36:00Z">
            <w:rPr>
              <w:rFonts w:ascii="Ebrima" w:hAnsi="Ebrima" w:cs="Arial"/>
              <w:sz w:val="22"/>
              <w:szCs w:val="22"/>
              <w:lang w:val="en-US"/>
            </w:rPr>
          </w:rPrChange>
        </w:rPr>
        <w:t>9</w:t>
      </w:r>
      <w:r w:rsidRPr="006C4E3C">
        <w:rPr>
          <w:rFonts w:ascii="Ebrima" w:hAnsi="Ebrima" w:cs="Arial"/>
          <w:sz w:val="22"/>
          <w:szCs w:val="22"/>
          <w:lang w:val="de-DE"/>
          <w:rPrChange w:id="364" w:author="Tamara Kessler" w:date="2022-09-14T11:36:00Z">
            <w:rPr>
              <w:rFonts w:ascii="Ebrima" w:hAnsi="Ebrima" w:cs="Arial"/>
              <w:sz w:val="22"/>
              <w:szCs w:val="22"/>
              <w:lang w:val="en-US"/>
            </w:rPr>
          </w:rPrChange>
        </w:rPr>
        <w:t xml:space="preserve">). </w:t>
      </w:r>
      <w:r w:rsidRPr="005C1793">
        <w:rPr>
          <w:rFonts w:ascii="Ebrima" w:hAnsi="Ebrima" w:cs="Arial"/>
          <w:sz w:val="22"/>
          <w:szCs w:val="22"/>
        </w:rPr>
        <w:t xml:space="preserve">Cognitive sex differences and hemispheric asymmetry: A critical review of 40 years of research. Laterality: Asymmetries of Body, </w:t>
      </w:r>
      <w:proofErr w:type="gramStart"/>
      <w:r w:rsidRPr="005C1793">
        <w:rPr>
          <w:rFonts w:ascii="Ebrima" w:hAnsi="Ebrima" w:cs="Arial"/>
          <w:sz w:val="22"/>
          <w:szCs w:val="22"/>
        </w:rPr>
        <w:t>Brain</w:t>
      </w:r>
      <w:proofErr w:type="gramEnd"/>
      <w:r w:rsidRPr="005C1793">
        <w:rPr>
          <w:rFonts w:ascii="Ebrima" w:hAnsi="Ebrima" w:cs="Arial"/>
          <w:sz w:val="22"/>
          <w:szCs w:val="22"/>
        </w:rPr>
        <w:t xml:space="preserve"> and Cognition, 24(2), 204–252. </w:t>
      </w:r>
      <w:hyperlink r:id="rId72"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365" w:name="hollingworth1918"/>
      <w:r w:rsidRPr="00DE5EBB">
        <w:rPr>
          <w:rFonts w:ascii="Ebrima" w:hAnsi="Ebrima" w:cs="Arial"/>
          <w:sz w:val="22"/>
          <w:szCs w:val="22"/>
        </w:rPr>
        <w:t xml:space="preserve">Hollingworth, L. S. (1918). Comparison of the sexes in mental traits. Psychological Bulletin, 15(12), 427–432. </w:t>
      </w:r>
      <w:hyperlink r:id="rId73"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366" w:name="hyde2005"/>
      <w:bookmarkEnd w:id="359"/>
      <w:bookmarkEnd w:id="365"/>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w:t>
      </w:r>
      <w:proofErr w:type="spellStart"/>
      <w:r w:rsidRPr="00D84C3C">
        <w:rPr>
          <w:rFonts w:ascii="Ebrima" w:hAnsi="Ebrima" w:cs="Arial"/>
          <w:sz w:val="22"/>
          <w:szCs w:val="22"/>
          <w:lang w:val="de-DE"/>
        </w:rPr>
        <w:t>Psychologist</w:t>
      </w:r>
      <w:proofErr w:type="spellEnd"/>
      <w:r w:rsidRPr="00D84C3C">
        <w:rPr>
          <w:rFonts w:ascii="Ebrima" w:hAnsi="Ebrima" w:cs="Arial"/>
          <w:sz w:val="22"/>
          <w:szCs w:val="22"/>
          <w:lang w:val="de-DE"/>
        </w:rPr>
        <w:t xml:space="preserve">, 60(6), 581–592. </w:t>
      </w:r>
      <w:hyperlink r:id="rId74"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67" w:name="hyde2014"/>
      <w:r w:rsidRPr="009D4C17">
        <w:rPr>
          <w:rFonts w:ascii="Ebrima" w:hAnsi="Ebrima" w:cs="Arial"/>
          <w:sz w:val="22"/>
          <w:szCs w:val="22"/>
          <w:lang w:val="en-US"/>
        </w:rPr>
        <w:t xml:space="preserve">Hyde, J. S. (2014). Gender Similarities and Differences. Annual Review of Psychology, 65(1), 373–398. </w:t>
      </w:r>
      <w:hyperlink r:id="rId75"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8" w:name="ingalhalikar2013"/>
      <w:proofErr w:type="spellStart"/>
      <w:r w:rsidRPr="003C513A">
        <w:rPr>
          <w:rFonts w:ascii="Ebrima" w:hAnsi="Ebrima" w:cs="Arial"/>
          <w:sz w:val="22"/>
          <w:szCs w:val="22"/>
          <w:lang w:val="de-DE"/>
        </w:rPr>
        <w:t>Ingalhalikar</w:t>
      </w:r>
      <w:proofErr w:type="spellEnd"/>
      <w:r w:rsidRPr="003C513A">
        <w:rPr>
          <w:rFonts w:ascii="Ebrima" w:hAnsi="Ebrima" w:cs="Arial"/>
          <w:sz w:val="22"/>
          <w:szCs w:val="22"/>
          <w:lang w:val="de-DE"/>
        </w:rPr>
        <w:t xml:space="preserve">, M., Smith, A., Parker, D., </w:t>
      </w:r>
      <w:proofErr w:type="spellStart"/>
      <w:r w:rsidRPr="003C513A">
        <w:rPr>
          <w:rFonts w:ascii="Ebrima" w:hAnsi="Ebrima" w:cs="Arial"/>
          <w:sz w:val="22"/>
          <w:szCs w:val="22"/>
          <w:lang w:val="de-DE"/>
        </w:rPr>
        <w:t>Satterthwaite</w:t>
      </w:r>
      <w:proofErr w:type="spellEnd"/>
      <w:r w:rsidRPr="003C513A">
        <w:rPr>
          <w:rFonts w:ascii="Ebrima" w:hAnsi="Ebrima" w:cs="Arial"/>
          <w:sz w:val="22"/>
          <w:szCs w:val="22"/>
          <w:lang w:val="de-DE"/>
        </w:rPr>
        <w:t xml:space="preserve">, T. D., Elliott, M. A., </w:t>
      </w:r>
      <w:proofErr w:type="spellStart"/>
      <w:r w:rsidRPr="003C513A">
        <w:rPr>
          <w:rFonts w:ascii="Ebrima" w:hAnsi="Ebrima" w:cs="Arial"/>
          <w:sz w:val="22"/>
          <w:szCs w:val="22"/>
          <w:lang w:val="de-DE"/>
        </w:rPr>
        <w:t>Ruparel</w:t>
      </w:r>
      <w:proofErr w:type="spellEnd"/>
      <w:r w:rsidRPr="003C513A">
        <w:rPr>
          <w:rFonts w:ascii="Ebrima" w:hAnsi="Ebrima" w:cs="Arial"/>
          <w:sz w:val="22"/>
          <w:szCs w:val="22"/>
          <w:lang w:val="de-DE"/>
        </w:rPr>
        <w:t xml:space="preserve">, K., </w:t>
      </w:r>
      <w:proofErr w:type="spellStart"/>
      <w:r w:rsidRPr="003C513A">
        <w:rPr>
          <w:rFonts w:ascii="Ebrima" w:hAnsi="Ebrima" w:cs="Arial"/>
          <w:sz w:val="22"/>
          <w:szCs w:val="22"/>
          <w:lang w:val="de-DE"/>
        </w:rPr>
        <w:t>Hakonarson</w:t>
      </w:r>
      <w:proofErr w:type="spellEnd"/>
      <w:r w:rsidRPr="003C513A">
        <w:rPr>
          <w:rFonts w:ascii="Ebrima" w:hAnsi="Ebrima" w:cs="Arial"/>
          <w:sz w:val="22"/>
          <w:szCs w:val="22"/>
          <w:lang w:val="de-DE"/>
        </w:rPr>
        <w:t xml:space="preserve">, H., Gur, R. E., Gur, R. C. &amp; </w:t>
      </w:r>
      <w:proofErr w:type="spellStart"/>
      <w:r w:rsidRPr="003C513A">
        <w:rPr>
          <w:rFonts w:ascii="Ebrima" w:hAnsi="Ebrima" w:cs="Arial"/>
          <w:sz w:val="22"/>
          <w:szCs w:val="22"/>
          <w:lang w:val="de-DE"/>
        </w:rPr>
        <w:t>Verma</w:t>
      </w:r>
      <w:proofErr w:type="spellEnd"/>
      <w:r w:rsidRPr="003C513A">
        <w:rPr>
          <w:rFonts w:ascii="Ebrima" w:hAnsi="Ebrima" w:cs="Arial"/>
          <w:sz w:val="22"/>
          <w:szCs w:val="22"/>
          <w:lang w:val="de-DE"/>
        </w:rPr>
        <w:t xml:space="preserve">,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6"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9" w:name="jackson2013"/>
      <w:bookmarkEnd w:id="368"/>
      <w:r w:rsidRPr="004B70B5">
        <w:rPr>
          <w:rFonts w:ascii="Ebrima" w:hAnsi="Ebrima" w:cs="Arial"/>
          <w:sz w:val="22"/>
          <w:szCs w:val="22"/>
          <w:lang w:val="en-US"/>
        </w:rPr>
        <w:t xml:space="preserve">Jackson, D., Kirkbride, J., </w:t>
      </w:r>
      <w:proofErr w:type="spellStart"/>
      <w:r w:rsidRPr="004B70B5">
        <w:rPr>
          <w:rFonts w:ascii="Ebrima" w:hAnsi="Ebrima" w:cs="Arial"/>
          <w:sz w:val="22"/>
          <w:szCs w:val="22"/>
          <w:lang w:val="en-US"/>
        </w:rPr>
        <w:t>Croudace</w:t>
      </w:r>
      <w:proofErr w:type="spellEnd"/>
      <w:r w:rsidRPr="004B70B5">
        <w:rPr>
          <w:rFonts w:ascii="Ebrima" w:hAnsi="Ebrima" w:cs="Arial"/>
          <w:sz w:val="22"/>
          <w:szCs w:val="22"/>
          <w:lang w:val="en-US"/>
        </w:rPr>
        <w:t xml:space="preserve">, T., Morgan, C., Boydell, J., </w:t>
      </w:r>
      <w:proofErr w:type="spellStart"/>
      <w:r w:rsidRPr="004B70B5">
        <w:rPr>
          <w:rFonts w:ascii="Ebrima" w:hAnsi="Ebrima" w:cs="Arial"/>
          <w:sz w:val="22"/>
          <w:szCs w:val="22"/>
          <w:lang w:val="en-US"/>
        </w:rPr>
        <w:t>Errazuriz</w:t>
      </w:r>
      <w:proofErr w:type="spellEnd"/>
      <w:r w:rsidRPr="004B70B5">
        <w:rPr>
          <w:rFonts w:ascii="Ebrima" w:hAnsi="Ebrima" w:cs="Arial"/>
          <w:sz w:val="22"/>
          <w:szCs w:val="22"/>
          <w:lang w:val="en-US"/>
        </w:rPr>
        <w:t>,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7"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0" w:name="jaroszwiley2014"/>
      <w:proofErr w:type="spellStart"/>
      <w:r w:rsidRPr="0002712B">
        <w:rPr>
          <w:rFonts w:ascii="Ebrima" w:hAnsi="Ebrima" w:cs="Arial"/>
          <w:sz w:val="22"/>
          <w:szCs w:val="22"/>
          <w:lang w:val="de-DE"/>
        </w:rPr>
        <w:t>Jarosz</w:t>
      </w:r>
      <w:proofErr w:type="spellEnd"/>
      <w:r w:rsidRPr="0002712B">
        <w:rPr>
          <w:rFonts w:ascii="Ebrima" w:hAnsi="Ebrima" w:cs="Arial"/>
          <w:sz w:val="22"/>
          <w:szCs w:val="22"/>
          <w:lang w:val="de-DE"/>
        </w:rPr>
        <w:t xml:space="preserve">, A. F., &amp; Wiley, J. (2014). </w:t>
      </w:r>
      <w:r w:rsidRPr="0002712B">
        <w:rPr>
          <w:rFonts w:ascii="Ebrima" w:hAnsi="Ebrima" w:cs="Arial"/>
          <w:sz w:val="22"/>
          <w:szCs w:val="22"/>
          <w:lang w:val="en-US"/>
        </w:rPr>
        <w:t xml:space="preserve">What Are the Odds? A Practical Guide to Computing and Reporting Bayes Factors. The Journal of Problem Solving, 7(1). </w:t>
      </w:r>
      <w:hyperlink r:id="rId78"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1" w:name="jensen2022"/>
      <w:bookmarkEnd w:id="369"/>
      <w:bookmarkEnd w:id="370"/>
      <w:r w:rsidRPr="00945924">
        <w:rPr>
          <w:rFonts w:ascii="Ebrima" w:hAnsi="Ebrima" w:cs="Arial"/>
          <w:sz w:val="22"/>
          <w:szCs w:val="22"/>
          <w:lang w:val="en-US"/>
        </w:rPr>
        <w:t xml:space="preserve">Jensen, A., Castro, A. W., Ferretti, M. T., </w:t>
      </w:r>
      <w:proofErr w:type="spellStart"/>
      <w:r w:rsidRPr="00945924">
        <w:rPr>
          <w:rFonts w:ascii="Ebrima" w:hAnsi="Ebrima" w:cs="Arial"/>
          <w:sz w:val="22"/>
          <w:szCs w:val="22"/>
          <w:lang w:val="en-US"/>
        </w:rPr>
        <w:t>Martinkova</w:t>
      </w:r>
      <w:proofErr w:type="spellEnd"/>
      <w:r w:rsidRPr="00945924">
        <w:rPr>
          <w:rFonts w:ascii="Ebrima" w:hAnsi="Ebrima" w:cs="Arial"/>
          <w:sz w:val="22"/>
          <w:szCs w:val="22"/>
          <w:lang w:val="en-US"/>
        </w:rPr>
        <w:t xml:space="preserve">, J., </w:t>
      </w:r>
      <w:proofErr w:type="spellStart"/>
      <w:r w:rsidRPr="00945924">
        <w:rPr>
          <w:rFonts w:ascii="Ebrima" w:hAnsi="Ebrima" w:cs="Arial"/>
          <w:sz w:val="22"/>
          <w:szCs w:val="22"/>
          <w:lang w:val="en-US"/>
        </w:rPr>
        <w:t>Vasilevskaya</w:t>
      </w:r>
      <w:proofErr w:type="spellEnd"/>
      <w:r w:rsidRPr="00945924">
        <w:rPr>
          <w:rFonts w:ascii="Ebrima" w:hAnsi="Ebrima" w:cs="Arial"/>
          <w:sz w:val="22"/>
          <w:szCs w:val="22"/>
          <w:lang w:val="en-US"/>
        </w:rPr>
        <w:t xml:space="preserve">, A., </w:t>
      </w:r>
      <w:proofErr w:type="spellStart"/>
      <w:r w:rsidRPr="00945924">
        <w:rPr>
          <w:rFonts w:ascii="Ebrima" w:hAnsi="Ebrima" w:cs="Arial"/>
          <w:sz w:val="22"/>
          <w:szCs w:val="22"/>
          <w:lang w:val="en-US"/>
        </w:rPr>
        <w:t>Santuccione</w:t>
      </w:r>
      <w:proofErr w:type="spellEnd"/>
      <w:r w:rsidRPr="00945924">
        <w:rPr>
          <w:rFonts w:ascii="Ebrima" w:hAnsi="Ebrima" w:cs="Arial"/>
          <w:sz w:val="22"/>
          <w:szCs w:val="22"/>
          <w:lang w:val="en-US"/>
        </w:rPr>
        <w:t xml:space="preserve"> Chadha, A. &amp; Tartaglia, A. C. (2022). Sex and gender differences in the neurological and neuropsychiatric symptoms of long COVID: A narrative review. The Italian Journal of Gender-Specific Medicine, 8(1), 18–28. </w:t>
      </w:r>
      <w:hyperlink r:id="rId79"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372" w:name="kanaan2012"/>
      <w:bookmarkEnd w:id="366"/>
      <w:bookmarkEnd w:id="367"/>
      <w:bookmarkEnd w:id="371"/>
      <w:r w:rsidRPr="005F2064">
        <w:rPr>
          <w:rFonts w:ascii="Ebrima" w:hAnsi="Ebrima" w:cs="Arial"/>
          <w:sz w:val="22"/>
          <w:szCs w:val="22"/>
        </w:rPr>
        <w:t xml:space="preserve">Kanaan, R. A., </w:t>
      </w:r>
      <w:proofErr w:type="spellStart"/>
      <w:r w:rsidRPr="005F2064">
        <w:rPr>
          <w:rFonts w:ascii="Ebrima" w:hAnsi="Ebrima" w:cs="Arial"/>
          <w:sz w:val="22"/>
          <w:szCs w:val="22"/>
        </w:rPr>
        <w:t>Allin</w:t>
      </w:r>
      <w:proofErr w:type="spellEnd"/>
      <w:r w:rsidRPr="005F2064">
        <w:rPr>
          <w:rFonts w:ascii="Ebrima" w:hAnsi="Ebrima" w:cs="Arial"/>
          <w:sz w:val="22"/>
          <w:szCs w:val="22"/>
        </w:rPr>
        <w:t xml:space="preserve">, M., </w:t>
      </w:r>
      <w:proofErr w:type="spellStart"/>
      <w:r w:rsidRPr="005F2064">
        <w:rPr>
          <w:rFonts w:ascii="Ebrima" w:hAnsi="Ebrima" w:cs="Arial"/>
          <w:sz w:val="22"/>
          <w:szCs w:val="22"/>
        </w:rPr>
        <w:t>Picchioni</w:t>
      </w:r>
      <w:proofErr w:type="spellEnd"/>
      <w:r w:rsidRPr="005F2064">
        <w:rPr>
          <w:rFonts w:ascii="Ebrima" w:hAnsi="Ebrima" w:cs="Arial"/>
          <w:sz w:val="22"/>
          <w:szCs w:val="22"/>
        </w:rPr>
        <w:t xml:space="preserve">, M., Barker, G. J., Daly, E., </w:t>
      </w:r>
      <w:proofErr w:type="spellStart"/>
      <w:r w:rsidRPr="005F2064">
        <w:rPr>
          <w:rFonts w:ascii="Ebrima" w:hAnsi="Ebrima" w:cs="Arial"/>
          <w:sz w:val="22"/>
          <w:szCs w:val="22"/>
        </w:rPr>
        <w:t>Shergill</w:t>
      </w:r>
      <w:proofErr w:type="spellEnd"/>
      <w:r w:rsidRPr="005F2064">
        <w:rPr>
          <w:rFonts w:ascii="Ebrima" w:hAnsi="Ebrima" w:cs="Arial"/>
          <w:sz w:val="22"/>
          <w:szCs w:val="22"/>
        </w:rPr>
        <w:t xml:space="preserve">, S. S., Woolley, J., &amp; McGuire, P. K. (2012). Gender Differences in White Matter Microstructure. </w:t>
      </w:r>
      <w:proofErr w:type="spellStart"/>
      <w:r w:rsidRPr="005F2064">
        <w:rPr>
          <w:rFonts w:ascii="Ebrima" w:hAnsi="Ebrima" w:cs="Arial"/>
          <w:sz w:val="22"/>
          <w:szCs w:val="22"/>
        </w:rPr>
        <w:t>PLoS</w:t>
      </w:r>
      <w:proofErr w:type="spellEnd"/>
      <w:r w:rsidRPr="005F2064">
        <w:rPr>
          <w:rFonts w:ascii="Ebrima" w:hAnsi="Ebrima" w:cs="Arial"/>
          <w:sz w:val="22"/>
          <w:szCs w:val="22"/>
        </w:rPr>
        <w:t xml:space="preserve"> ONE, 7(6), e38272. </w:t>
      </w:r>
      <w:hyperlink r:id="rId80"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75, 61–73. </w:t>
      </w:r>
      <w:hyperlink r:id="rId81"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3" w:name="karnathdieterich2006"/>
      <w:bookmarkEnd w:id="348"/>
      <w:bookmarkEnd w:id="350"/>
      <w:bookmarkEnd w:id="351"/>
      <w:bookmarkEnd w:id="357"/>
      <w:bookmarkEnd w:id="372"/>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2"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4" w:name="karnath2015"/>
      <w:bookmarkStart w:id="375" w:name="karnathniemeier2002"/>
      <w:bookmarkEnd w:id="373"/>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w:t>
      </w:r>
      <w:proofErr w:type="spellStart"/>
      <w:r w:rsidRPr="00E26B47">
        <w:rPr>
          <w:rFonts w:ascii="Ebrima" w:hAnsi="Ebrima" w:cs="Arial"/>
          <w:sz w:val="22"/>
          <w:szCs w:val="22"/>
          <w:lang w:val="en-US"/>
        </w:rPr>
        <w:t>behaviour</w:t>
      </w:r>
      <w:proofErr w:type="spellEnd"/>
      <w:r w:rsidRPr="00E26B47">
        <w:rPr>
          <w:rFonts w:ascii="Ebrima" w:hAnsi="Ebrima" w:cs="Arial"/>
          <w:sz w:val="22"/>
          <w:szCs w:val="22"/>
          <w:lang w:val="en-US"/>
        </w:rPr>
        <w:t xml:space="preserve"> of patients with spatial neglect. </w:t>
      </w:r>
      <w:proofErr w:type="spellStart"/>
      <w:r w:rsidRPr="00E26B47">
        <w:rPr>
          <w:rFonts w:ascii="Ebrima" w:hAnsi="Ebrima" w:cs="Arial"/>
          <w:sz w:val="22"/>
          <w:szCs w:val="22"/>
          <w:lang w:val="de-DE"/>
        </w:rPr>
        <w:t>Neuropsychologia</w:t>
      </w:r>
      <w:proofErr w:type="spellEnd"/>
      <w:r w:rsidRPr="00E26B47">
        <w:rPr>
          <w:rFonts w:ascii="Ebrima" w:hAnsi="Ebrima" w:cs="Arial"/>
          <w:sz w:val="22"/>
          <w:szCs w:val="22"/>
          <w:lang w:val="de-DE"/>
        </w:rPr>
        <w:t xml:space="preserve">, 40(9), 1577–1585. </w:t>
      </w:r>
      <w:r>
        <w:fldChar w:fldCharType="begin"/>
      </w:r>
      <w:r w:rsidRPr="00E41F14">
        <w:rPr>
          <w:lang w:val="de-DE"/>
          <w:rPrChange w:id="376" w:author="Tamara Kessler" w:date="2022-09-13T10:45:00Z">
            <w:rPr/>
          </w:rPrChange>
        </w:rPr>
        <w:instrText xml:space="preserve"> HYPERLINK "https://doi.org/10.1016/s0028-3932(02)00020-9" </w:instrText>
      </w:r>
      <w:r>
        <w:fldChar w:fldCharType="separate"/>
      </w:r>
      <w:r w:rsidRPr="007E5E85">
        <w:rPr>
          <w:rStyle w:val="Hyperlink"/>
          <w:rFonts w:ascii="Ebrima" w:hAnsi="Ebrima" w:cs="Arial"/>
          <w:sz w:val="22"/>
          <w:szCs w:val="22"/>
          <w:lang w:val="de-DE"/>
        </w:rPr>
        <w:t>https://doi.org/10.1016/s0028-3932(02)00020-9</w:t>
      </w:r>
      <w:r>
        <w:rPr>
          <w:rStyle w:val="Hyperlink"/>
          <w:rFonts w:ascii="Ebrima" w:hAnsi="Ebrima" w:cs="Arial"/>
          <w:sz w:val="22"/>
          <w:szCs w:val="22"/>
          <w:lang w:val="de-DE"/>
        </w:rPr>
        <w:fldChar w:fldCharType="end"/>
      </w:r>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7" w:name="karnathrorden2012"/>
      <w:bookmarkEnd w:id="374"/>
      <w:bookmarkEnd w:id="375"/>
      <w:r w:rsidRPr="006639D2">
        <w:rPr>
          <w:rFonts w:ascii="Ebrima" w:hAnsi="Ebrima" w:cs="Arial"/>
          <w:sz w:val="22"/>
          <w:szCs w:val="22"/>
          <w:lang w:val="de-DE"/>
        </w:rPr>
        <w:t xml:space="preserve">Karnath, H. O., &amp; </w:t>
      </w:r>
      <w:proofErr w:type="spellStart"/>
      <w:r w:rsidRPr="006639D2">
        <w:rPr>
          <w:rFonts w:ascii="Ebrima" w:hAnsi="Ebrima" w:cs="Arial"/>
          <w:sz w:val="22"/>
          <w:szCs w:val="22"/>
          <w:lang w:val="de-DE"/>
        </w:rPr>
        <w:t>Rorden</w:t>
      </w:r>
      <w:proofErr w:type="spellEnd"/>
      <w:r w:rsidRPr="006639D2">
        <w:rPr>
          <w:rFonts w:ascii="Ebrima" w:hAnsi="Ebrima" w:cs="Arial"/>
          <w:sz w:val="22"/>
          <w:szCs w:val="22"/>
          <w:lang w:val="de-DE"/>
        </w:rPr>
        <w:t xml:space="preserve">, C. (2012). </w:t>
      </w:r>
      <w:r w:rsidRPr="006639D2">
        <w:rPr>
          <w:rFonts w:ascii="Ebrima" w:hAnsi="Ebrima" w:cs="Arial"/>
          <w:sz w:val="22"/>
          <w:szCs w:val="22"/>
          <w:lang w:val="en-US"/>
        </w:rPr>
        <w:t xml:space="preserve">The anatomy of spatial neglect. </w:t>
      </w:r>
      <w:proofErr w:type="spellStart"/>
      <w:r w:rsidRPr="006639D2">
        <w:rPr>
          <w:rFonts w:ascii="Ebrima" w:hAnsi="Ebrima" w:cs="Arial"/>
          <w:sz w:val="22"/>
          <w:szCs w:val="22"/>
          <w:lang w:val="de-DE"/>
        </w:rPr>
        <w:t>Neuropsychologia</w:t>
      </w:r>
      <w:proofErr w:type="spellEnd"/>
      <w:r w:rsidRPr="006639D2">
        <w:rPr>
          <w:rFonts w:ascii="Ebrima" w:hAnsi="Ebrima" w:cs="Arial"/>
          <w:sz w:val="22"/>
          <w:szCs w:val="22"/>
          <w:lang w:val="de-DE"/>
        </w:rPr>
        <w:t xml:space="preserve">, 50(6), 1010–1017. </w:t>
      </w:r>
      <w:r>
        <w:fldChar w:fldCharType="begin"/>
      </w:r>
      <w:r w:rsidRPr="00E41F14">
        <w:rPr>
          <w:lang w:val="de-DE"/>
          <w:rPrChange w:id="378" w:author="Tamara Kessler" w:date="2022-09-13T10:45:00Z">
            <w:rPr/>
          </w:rPrChange>
        </w:rPr>
        <w:instrText xml:space="preserve"> HYPERLINK "https://doi.org/10.1016/j.neuropsychologia.2011.06.027" </w:instrText>
      </w:r>
      <w:r>
        <w:fldChar w:fldCharType="separate"/>
      </w:r>
      <w:r w:rsidRPr="00A708D4">
        <w:rPr>
          <w:rStyle w:val="Hyperlink"/>
          <w:rFonts w:ascii="Ebrima" w:hAnsi="Ebrima" w:cs="Arial"/>
          <w:sz w:val="22"/>
          <w:szCs w:val="22"/>
          <w:lang w:val="de-DE"/>
        </w:rPr>
        <w:t>https://doi.org/10.1016/j.neuropsychologia.2011.06.027</w:t>
      </w:r>
      <w:r>
        <w:rPr>
          <w:rStyle w:val="Hyperlink"/>
          <w:rFonts w:ascii="Ebrima" w:hAnsi="Ebrima" w:cs="Arial"/>
          <w:sz w:val="22"/>
          <w:szCs w:val="22"/>
          <w:lang w:val="de-DE"/>
        </w:rPr>
        <w:fldChar w:fldCharType="end"/>
      </w:r>
      <w:bookmarkEnd w:id="377"/>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379"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Lesion-</w:t>
      </w:r>
      <w:proofErr w:type="spellStart"/>
      <w:r w:rsidRPr="009D6F84">
        <w:rPr>
          <w:rFonts w:ascii="Ebrima" w:hAnsi="Ebrima" w:cs="Arial"/>
          <w:sz w:val="22"/>
          <w:szCs w:val="22"/>
        </w:rPr>
        <w:t>Behavior</w:t>
      </w:r>
      <w:proofErr w:type="spellEnd"/>
      <w:r w:rsidRPr="009D6F84">
        <w:rPr>
          <w:rFonts w:ascii="Ebrima" w:hAnsi="Ebrima" w:cs="Arial"/>
          <w:sz w:val="22"/>
          <w:szCs w:val="22"/>
        </w:rPr>
        <w:t xml:space="preserve">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0" w:name="kasties2021"/>
      <w:proofErr w:type="spellStart"/>
      <w:r w:rsidRPr="006C4E3C">
        <w:rPr>
          <w:rFonts w:ascii="Ebrima" w:hAnsi="Ebrima" w:cs="Arial"/>
          <w:sz w:val="22"/>
          <w:szCs w:val="22"/>
          <w:lang w:val="de-DE"/>
          <w:rPrChange w:id="381" w:author="Tamara Kessler" w:date="2022-09-14T11:36:00Z">
            <w:rPr>
              <w:rFonts w:ascii="Ebrima" w:hAnsi="Ebrima" w:cs="Arial"/>
              <w:sz w:val="22"/>
              <w:szCs w:val="22"/>
              <w:lang w:val="en-US"/>
            </w:rPr>
          </w:rPrChange>
        </w:rPr>
        <w:t>Kasties</w:t>
      </w:r>
      <w:proofErr w:type="spellEnd"/>
      <w:r w:rsidRPr="006C4E3C">
        <w:rPr>
          <w:rFonts w:ascii="Ebrima" w:hAnsi="Ebrima" w:cs="Arial"/>
          <w:sz w:val="22"/>
          <w:szCs w:val="22"/>
          <w:lang w:val="de-DE"/>
          <w:rPrChange w:id="382" w:author="Tamara Kessler" w:date="2022-09-14T11:36:00Z">
            <w:rPr>
              <w:rFonts w:ascii="Ebrima" w:hAnsi="Ebrima" w:cs="Arial"/>
              <w:sz w:val="22"/>
              <w:szCs w:val="22"/>
              <w:lang w:val="en-US"/>
            </w:rPr>
          </w:rPrChange>
        </w:rPr>
        <w:t xml:space="preserve">,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 xml:space="preserve">Human </w:t>
      </w:r>
      <w:proofErr w:type="gramStart"/>
      <w:r w:rsidRPr="00B36A39">
        <w:rPr>
          <w:rFonts w:ascii="Ebrima" w:hAnsi="Ebrima" w:cs="Arial"/>
          <w:sz w:val="22"/>
          <w:szCs w:val="22"/>
          <w:lang w:val="de-DE"/>
        </w:rPr>
        <w:t>Brain Mapping</w:t>
      </w:r>
      <w:proofErr w:type="gramEnd"/>
      <w:r w:rsidRPr="00B36A39">
        <w:rPr>
          <w:rFonts w:ascii="Ebrima" w:hAnsi="Ebrima" w:cs="Arial"/>
          <w:sz w:val="22"/>
          <w:szCs w:val="22"/>
          <w:lang w:val="de-DE"/>
        </w:rPr>
        <w:t>,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r>
        <w:fldChar w:fldCharType="begin"/>
      </w:r>
      <w:r w:rsidRPr="00E41F14">
        <w:rPr>
          <w:lang w:val="de-DE"/>
          <w:rPrChange w:id="383" w:author="Tamara Kessler" w:date="2022-09-13T10:45:00Z">
            <w:rPr/>
          </w:rPrChange>
        </w:rPr>
        <w:instrText xml:space="preserve"> HYPERLINK "https://doi.org/10.1002/hbm.25629" </w:instrText>
      </w:r>
      <w:r>
        <w:fldChar w:fldCharType="separate"/>
      </w:r>
      <w:r w:rsidRPr="00B36A39">
        <w:rPr>
          <w:rStyle w:val="Hyperlink"/>
          <w:rFonts w:ascii="Ebrima" w:hAnsi="Ebrima" w:cs="Arial"/>
          <w:sz w:val="22"/>
          <w:szCs w:val="22"/>
          <w:lang w:val="de-DE"/>
        </w:rPr>
        <w:t>https://doi.org/10.1002/hbm.25629</w:t>
      </w:r>
      <w:r>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84" w:name="katanluft2018"/>
      <w:bookmarkEnd w:id="380"/>
      <w:proofErr w:type="spellStart"/>
      <w:r w:rsidRPr="00B36A39">
        <w:rPr>
          <w:rFonts w:ascii="Ebrima" w:hAnsi="Ebrima" w:cs="Arial"/>
          <w:sz w:val="22"/>
          <w:szCs w:val="22"/>
          <w:lang w:val="de-DE"/>
        </w:rPr>
        <w:t>Katan</w:t>
      </w:r>
      <w:proofErr w:type="spellEnd"/>
      <w:r w:rsidRPr="00B36A39">
        <w:rPr>
          <w:rFonts w:ascii="Ebrima" w:hAnsi="Ebrima" w:cs="Arial"/>
          <w:sz w:val="22"/>
          <w:szCs w:val="22"/>
          <w:lang w:val="de-DE"/>
        </w:rPr>
        <w:t xml:space="preserve">, M., &amp; Luft, A. (2018). </w:t>
      </w:r>
      <w:r w:rsidRPr="00A579A3">
        <w:rPr>
          <w:rFonts w:ascii="Ebrima" w:hAnsi="Ebrima" w:cs="Arial"/>
          <w:sz w:val="22"/>
          <w:szCs w:val="22"/>
        </w:rPr>
        <w:t xml:space="preserve">Global Burden of Stroke. Seminars in Neurology, 38(02), 208–211. </w:t>
      </w:r>
      <w:hyperlink r:id="rId84"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5" w:name="kovalev2003"/>
      <w:r w:rsidRPr="003C513A">
        <w:rPr>
          <w:rFonts w:ascii="Ebrima" w:hAnsi="Ebrima" w:cs="Arial"/>
          <w:sz w:val="22"/>
          <w:szCs w:val="22"/>
          <w:lang w:val="en-US"/>
        </w:rPr>
        <w:t xml:space="preserve">Kovalev, V. A., </w:t>
      </w:r>
      <w:proofErr w:type="spellStart"/>
      <w:r w:rsidRPr="003C513A">
        <w:rPr>
          <w:rFonts w:ascii="Ebrima" w:hAnsi="Ebrima" w:cs="Arial"/>
          <w:sz w:val="22"/>
          <w:szCs w:val="22"/>
          <w:lang w:val="en-US"/>
        </w:rPr>
        <w:t>Kruggel</w:t>
      </w:r>
      <w:proofErr w:type="spellEnd"/>
      <w:r w:rsidRPr="003C513A">
        <w:rPr>
          <w:rFonts w:ascii="Ebrima" w:hAnsi="Ebrima" w:cs="Arial"/>
          <w:sz w:val="22"/>
          <w:szCs w:val="22"/>
          <w:lang w:val="en-US"/>
        </w:rPr>
        <w:t xml:space="preserve">, F. &amp; von </w:t>
      </w:r>
      <w:proofErr w:type="spellStart"/>
      <w:r w:rsidRPr="003C513A">
        <w:rPr>
          <w:rFonts w:ascii="Ebrima" w:hAnsi="Ebrima" w:cs="Arial"/>
          <w:sz w:val="22"/>
          <w:szCs w:val="22"/>
          <w:lang w:val="en-US"/>
        </w:rPr>
        <w:t>Cramon</w:t>
      </w:r>
      <w:proofErr w:type="spellEnd"/>
      <w:r w:rsidRPr="003C513A">
        <w:rPr>
          <w:rFonts w:ascii="Ebrima" w:hAnsi="Ebrima" w:cs="Arial"/>
          <w:sz w:val="22"/>
          <w:szCs w:val="22"/>
          <w:lang w:val="en-US"/>
        </w:rPr>
        <w:t xml:space="preserve">, D. (2003). Gender and age effects in structural brain asymmetry as measured by MRI texture analysis. </w:t>
      </w:r>
      <w:proofErr w:type="spellStart"/>
      <w:r w:rsidRPr="003C513A">
        <w:rPr>
          <w:rFonts w:ascii="Ebrima" w:hAnsi="Ebrima" w:cs="Arial"/>
          <w:sz w:val="22"/>
          <w:szCs w:val="22"/>
          <w:lang w:val="de-DE"/>
        </w:rPr>
        <w:t>NeuroImage</w:t>
      </w:r>
      <w:proofErr w:type="spellEnd"/>
      <w:r w:rsidRPr="003C513A">
        <w:rPr>
          <w:rFonts w:ascii="Ebrima" w:hAnsi="Ebrima" w:cs="Arial"/>
          <w:sz w:val="22"/>
          <w:szCs w:val="22"/>
          <w:lang w:val="de-DE"/>
        </w:rPr>
        <w:t xml:space="preserve">, 19(3), 895–905. </w:t>
      </w:r>
      <w:hyperlink r:id="rId85"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386" w:name="limalhotra2015"/>
      <w:bookmarkEnd w:id="384"/>
      <w:bookmarkEnd w:id="385"/>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6"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87" w:name="li2005"/>
      <w:r w:rsidRPr="00687525">
        <w:rPr>
          <w:rFonts w:ascii="Ebrima" w:hAnsi="Ebrima" w:cs="Arial"/>
          <w:sz w:val="22"/>
          <w:szCs w:val="22"/>
        </w:rPr>
        <w:t xml:space="preserve">Li, H., Pin, S., Zeng, Z., Wang, M. M., </w:t>
      </w:r>
      <w:proofErr w:type="spellStart"/>
      <w:r w:rsidRPr="00687525">
        <w:rPr>
          <w:rFonts w:ascii="Ebrima" w:hAnsi="Ebrima" w:cs="Arial"/>
          <w:sz w:val="22"/>
          <w:szCs w:val="22"/>
        </w:rPr>
        <w:t>Andreasson</w:t>
      </w:r>
      <w:proofErr w:type="spellEnd"/>
      <w:r w:rsidRPr="00687525">
        <w:rPr>
          <w:rFonts w:ascii="Ebrima" w:hAnsi="Ebrima" w:cs="Arial"/>
          <w:sz w:val="22"/>
          <w:szCs w:val="22"/>
        </w:rPr>
        <w:t xml:space="preserve">, K. A., &amp; McCullough, L. D. (2005). Sex differences in cell death. Annals of Neurology, 58(2), 317–321. </w:t>
      </w:r>
      <w:hyperlink r:id="rId87"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8" w:name="liu2010"/>
      <w:r w:rsidRPr="00E92B95">
        <w:rPr>
          <w:rFonts w:ascii="Ebrima" w:hAnsi="Ebrima" w:cs="Arial"/>
          <w:sz w:val="22"/>
          <w:szCs w:val="22"/>
          <w:lang w:val="en-US"/>
        </w:rPr>
        <w:t xml:space="preserve">Liu, M., Kelley, M. H., </w:t>
      </w:r>
      <w:proofErr w:type="spellStart"/>
      <w:r w:rsidRPr="00E92B95">
        <w:rPr>
          <w:rFonts w:ascii="Ebrima" w:hAnsi="Ebrima" w:cs="Arial"/>
          <w:sz w:val="22"/>
          <w:szCs w:val="22"/>
          <w:lang w:val="en-US"/>
        </w:rPr>
        <w:t>Herson</w:t>
      </w:r>
      <w:proofErr w:type="spellEnd"/>
      <w:r w:rsidRPr="00E92B95">
        <w:rPr>
          <w:rFonts w:ascii="Ebrima" w:hAnsi="Ebrima" w:cs="Arial"/>
          <w:sz w:val="22"/>
          <w:szCs w:val="22"/>
          <w:lang w:val="en-US"/>
        </w:rPr>
        <w:t xml:space="preserve">, P. S., &amp; </w:t>
      </w:r>
      <w:proofErr w:type="spellStart"/>
      <w:r w:rsidRPr="00E92B95">
        <w:rPr>
          <w:rFonts w:ascii="Ebrima" w:hAnsi="Ebrima" w:cs="Arial"/>
          <w:sz w:val="22"/>
          <w:szCs w:val="22"/>
          <w:lang w:val="en-US"/>
        </w:rPr>
        <w:t>Hurn</w:t>
      </w:r>
      <w:proofErr w:type="spellEnd"/>
      <w:r w:rsidRPr="00E92B95">
        <w:rPr>
          <w:rFonts w:ascii="Ebrima" w:hAnsi="Ebrima" w:cs="Arial"/>
          <w:sz w:val="22"/>
          <w:szCs w:val="22"/>
          <w:lang w:val="en-US"/>
        </w:rPr>
        <w:t xml:space="preserve">, P. D. (2010). Neuroprotection of Sex Steroids. Minerva </w:t>
      </w:r>
      <w:proofErr w:type="spellStart"/>
      <w:r w:rsidRPr="00E92B95">
        <w:rPr>
          <w:rFonts w:ascii="Ebrima" w:hAnsi="Ebrima" w:cs="Arial"/>
          <w:sz w:val="22"/>
          <w:szCs w:val="22"/>
          <w:lang w:val="en-US"/>
        </w:rPr>
        <w:t>Endocrinologica</w:t>
      </w:r>
      <w:proofErr w:type="spellEnd"/>
      <w:r w:rsidRPr="00E92B95">
        <w:rPr>
          <w:rFonts w:ascii="Ebrima" w:hAnsi="Ebrima" w:cs="Arial"/>
          <w:sz w:val="22"/>
          <w:szCs w:val="22"/>
          <w:lang w:val="en-US"/>
        </w:rPr>
        <w:t>,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89" w:name="liu2008"/>
      <w:bookmarkEnd w:id="388"/>
      <w:r w:rsidRPr="00687525">
        <w:rPr>
          <w:rFonts w:ascii="Ebrima" w:hAnsi="Ebrima" w:cs="Arial"/>
          <w:sz w:val="22"/>
          <w:szCs w:val="22"/>
        </w:rPr>
        <w:t xml:space="preserve">Liu, M., Oyarzabal, E. A., Yang, R., Murphy, S. J., &amp; </w:t>
      </w:r>
      <w:proofErr w:type="spellStart"/>
      <w:r w:rsidRPr="00687525">
        <w:rPr>
          <w:rFonts w:ascii="Ebrima" w:hAnsi="Ebrima" w:cs="Arial"/>
          <w:sz w:val="22"/>
          <w:szCs w:val="22"/>
        </w:rPr>
        <w:t>Hurn</w:t>
      </w:r>
      <w:proofErr w:type="spellEnd"/>
      <w:r w:rsidRPr="00687525">
        <w:rPr>
          <w:rFonts w:ascii="Ebrima" w:hAnsi="Ebrima" w:cs="Arial"/>
          <w:sz w:val="22"/>
          <w:szCs w:val="22"/>
        </w:rPr>
        <w:t xml:space="preserve">, P. D. (2008). A novel method for assessing sex-specific and genotype-specific response to injury in astrocyte culture. Journal of Neuroscience Methods, 171(2), 214–217. </w:t>
      </w:r>
      <w:hyperlink r:id="rId88"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90"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w:t>
      </w:r>
      <w:proofErr w:type="spellStart"/>
      <w:r w:rsidRPr="00E92B95">
        <w:rPr>
          <w:rFonts w:ascii="Ebrima" w:hAnsi="Ebrima" w:cs="Arial"/>
          <w:sz w:val="22"/>
          <w:szCs w:val="22"/>
        </w:rPr>
        <w:t>Estrogen</w:t>
      </w:r>
      <w:proofErr w:type="spellEnd"/>
      <w:r w:rsidRPr="00E92B95">
        <w:rPr>
          <w:rFonts w:ascii="Ebrima" w:hAnsi="Ebrima" w:cs="Arial"/>
          <w:sz w:val="22"/>
          <w:szCs w:val="22"/>
        </w:rPr>
        <w:t xml:space="preserve"> as a treatment for ischemic stroke. Brain Research, 1514, 83–90. </w:t>
      </w:r>
      <w:hyperlink r:id="rId89"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391" w:name="manwani2014"/>
      <w:bookmarkEnd w:id="390"/>
      <w:proofErr w:type="spellStart"/>
      <w:r w:rsidRPr="00C16AA8">
        <w:rPr>
          <w:rFonts w:ascii="Ebrima" w:hAnsi="Ebrima" w:cs="Arial"/>
          <w:sz w:val="22"/>
          <w:szCs w:val="22"/>
        </w:rPr>
        <w:t>Manwani</w:t>
      </w:r>
      <w:proofErr w:type="spellEnd"/>
      <w:r w:rsidRPr="00C16AA8">
        <w:rPr>
          <w:rFonts w:ascii="Ebrima" w:hAnsi="Ebrima" w:cs="Arial"/>
          <w:sz w:val="22"/>
          <w:szCs w:val="22"/>
        </w:rPr>
        <w:t xml:space="preserve">, B., </w:t>
      </w:r>
      <w:proofErr w:type="spellStart"/>
      <w:r w:rsidRPr="00C16AA8">
        <w:rPr>
          <w:rFonts w:ascii="Ebrima" w:hAnsi="Ebrima" w:cs="Arial"/>
          <w:sz w:val="22"/>
          <w:szCs w:val="22"/>
        </w:rPr>
        <w:t>Bentivegna</w:t>
      </w:r>
      <w:proofErr w:type="spellEnd"/>
      <w:r w:rsidRPr="00C16AA8">
        <w:rPr>
          <w:rFonts w:ascii="Ebrima" w:hAnsi="Ebrima" w:cs="Arial"/>
          <w:sz w:val="22"/>
          <w:szCs w:val="22"/>
        </w:rPr>
        <w:t xml:space="preserve">, K., </w:t>
      </w:r>
      <w:proofErr w:type="spellStart"/>
      <w:r w:rsidRPr="00C16AA8">
        <w:rPr>
          <w:rFonts w:ascii="Ebrima" w:hAnsi="Ebrima" w:cs="Arial"/>
          <w:sz w:val="22"/>
          <w:szCs w:val="22"/>
        </w:rPr>
        <w:t>Benashski</w:t>
      </w:r>
      <w:proofErr w:type="spellEnd"/>
      <w:r w:rsidRPr="00C16AA8">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90"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392"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1"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93" w:name="nuzzo2017"/>
      <w:bookmarkStart w:id="394" w:name="röhrig2022"/>
      <w:r w:rsidRPr="002C44D8">
        <w:rPr>
          <w:rFonts w:ascii="Ebrima" w:hAnsi="Ebrima" w:cs="Arial"/>
          <w:sz w:val="22"/>
          <w:szCs w:val="22"/>
          <w:lang w:val="en-US"/>
        </w:rPr>
        <w:t xml:space="preserve">Nuzzo, R. L. (2017). An Introduction to Bayesian Data Analysis for Correlations. PM&amp;R, 9(12), 1278–1282. </w:t>
      </w:r>
      <w:hyperlink r:id="rId92"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395" w:name="Rcoreteam2018"/>
      <w:bookmarkEnd w:id="393"/>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3"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395"/>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w:t>
      </w:r>
      <w:proofErr w:type="spellStart"/>
      <w:r w:rsidRPr="006969CB">
        <w:rPr>
          <w:rFonts w:ascii="Ebrima" w:hAnsi="Ebrima" w:cs="Arial"/>
          <w:sz w:val="22"/>
          <w:szCs w:val="22"/>
          <w:lang w:val="de-DE"/>
        </w:rPr>
        <w:t>Bonilha</w:t>
      </w:r>
      <w:proofErr w:type="spellEnd"/>
      <w:r w:rsidRPr="006969CB">
        <w:rPr>
          <w:rFonts w:ascii="Ebrima" w:hAnsi="Ebrima" w:cs="Arial"/>
          <w:sz w:val="22"/>
          <w:szCs w:val="22"/>
          <w:lang w:val="de-DE"/>
        </w:rPr>
        <w:t xml:space="preserve">, L., </w:t>
      </w:r>
      <w:proofErr w:type="spellStart"/>
      <w:r w:rsidRPr="006969CB">
        <w:rPr>
          <w:rFonts w:ascii="Ebrima" w:hAnsi="Ebrima" w:cs="Arial"/>
          <w:sz w:val="22"/>
          <w:szCs w:val="22"/>
          <w:lang w:val="de-DE"/>
        </w:rPr>
        <w:t>Rorden</w:t>
      </w:r>
      <w:proofErr w:type="spellEnd"/>
      <w:r w:rsidRPr="006969CB">
        <w:rPr>
          <w:rFonts w:ascii="Ebrima" w:hAnsi="Ebrima" w:cs="Arial"/>
          <w:sz w:val="22"/>
          <w:szCs w:val="22"/>
          <w:lang w:val="de-DE"/>
        </w:rPr>
        <w:t xml:space="preserve">, C. &amp; Karnath, H. O. (2022). </w:t>
      </w:r>
      <w:r w:rsidRPr="006659FE">
        <w:rPr>
          <w:rFonts w:ascii="Ebrima" w:hAnsi="Ebrima" w:cs="Arial"/>
          <w:sz w:val="22"/>
          <w:szCs w:val="22"/>
        </w:rPr>
        <w:t xml:space="preserve">Right hemispheric white matter hyperintensities improve the prediction of spatial neglect severity in acute stroke. </w:t>
      </w:r>
      <w:proofErr w:type="spellStart"/>
      <w:r w:rsidRPr="006659FE">
        <w:rPr>
          <w:rFonts w:ascii="Ebrima" w:hAnsi="Ebrima" w:cs="Arial"/>
          <w:sz w:val="22"/>
          <w:szCs w:val="22"/>
        </w:rPr>
        <w:t>medRxiv</w:t>
      </w:r>
      <w:proofErr w:type="spellEnd"/>
      <w:r w:rsidRPr="006659FE">
        <w:rPr>
          <w:rFonts w:ascii="Ebrima" w:hAnsi="Ebrima" w:cs="Arial"/>
          <w:sz w:val="22"/>
          <w:szCs w:val="22"/>
        </w:rPr>
        <w:t xml:space="preserve">.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396" w:author="Lisa" w:date="2022-09-08T17:11:00Z">
            <w:rPr>
              <w:rStyle w:val="Hyperlink"/>
              <w:rFonts w:ascii="Ebrima" w:hAnsi="Ebrima" w:cs="Arial"/>
              <w:sz w:val="22"/>
              <w:szCs w:val="22"/>
              <w:lang w:val="de-DE"/>
            </w:rPr>
          </w:rPrChange>
        </w:rPr>
        <w:instrText xml:space="preserve"> HYPERLINK "https://doi.org/10.1101/2022.04.08.22273547" </w:instrText>
      </w:r>
      <w:r w:rsidR="00787CAD">
        <w:rPr>
          <w:rStyle w:val="Hyperlink"/>
          <w:rFonts w:ascii="Ebrima" w:hAnsi="Ebrima" w:cs="Arial"/>
          <w:sz w:val="22"/>
          <w:szCs w:val="22"/>
          <w:lang w:val="de-DE"/>
        </w:rPr>
        <w:fldChar w:fldCharType="separate"/>
      </w:r>
      <w:r w:rsidRPr="00B36A39">
        <w:rPr>
          <w:rStyle w:val="Hyperlink"/>
          <w:rFonts w:ascii="Ebrima" w:hAnsi="Ebrima" w:cs="Arial"/>
          <w:sz w:val="22"/>
          <w:szCs w:val="22"/>
          <w:lang w:val="de-DE"/>
        </w:rPr>
        <w:t>https://doi.org/10.1101/2022.04.08.22273547</w:t>
      </w:r>
      <w:r w:rsidR="00787CAD">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397" w:name="rorden2012"/>
      <w:bookmarkEnd w:id="326"/>
      <w:bookmarkEnd w:id="379"/>
      <w:bookmarkEnd w:id="386"/>
      <w:bookmarkEnd w:id="387"/>
      <w:bookmarkEnd w:id="389"/>
      <w:bookmarkEnd w:id="391"/>
      <w:bookmarkEnd w:id="392"/>
      <w:bookmarkEnd w:id="394"/>
      <w:proofErr w:type="spellStart"/>
      <w:r w:rsidRPr="00B36A39">
        <w:rPr>
          <w:rFonts w:ascii="Ebrima" w:hAnsi="Ebrima" w:cs="Arial"/>
          <w:sz w:val="22"/>
          <w:szCs w:val="22"/>
          <w:lang w:val="de-DE"/>
        </w:rPr>
        <w:t>Rorden</w:t>
      </w:r>
      <w:proofErr w:type="spellEnd"/>
      <w:r w:rsidRPr="00B36A39">
        <w:rPr>
          <w:rFonts w:ascii="Ebrima" w:hAnsi="Ebrima" w:cs="Arial"/>
          <w:sz w:val="22"/>
          <w:szCs w:val="22"/>
          <w:lang w:val="de-DE"/>
        </w:rPr>
        <w:t xml:space="preserve">, C., </w:t>
      </w:r>
      <w:proofErr w:type="spellStart"/>
      <w:r w:rsidRPr="00B36A39">
        <w:rPr>
          <w:rFonts w:ascii="Ebrima" w:hAnsi="Ebrima" w:cs="Arial"/>
          <w:sz w:val="22"/>
          <w:szCs w:val="22"/>
          <w:lang w:val="de-DE"/>
        </w:rPr>
        <w:t>Bonilha</w:t>
      </w:r>
      <w:proofErr w:type="spellEnd"/>
      <w:r w:rsidRPr="00B36A39">
        <w:rPr>
          <w:rFonts w:ascii="Ebrima" w:hAnsi="Ebrima" w:cs="Arial"/>
          <w:sz w:val="22"/>
          <w:szCs w:val="22"/>
          <w:lang w:val="de-DE"/>
        </w:rPr>
        <w:t xml:space="preserve">, L., </w:t>
      </w:r>
      <w:proofErr w:type="spellStart"/>
      <w:r w:rsidRPr="00B36A39">
        <w:rPr>
          <w:rFonts w:ascii="Ebrima" w:hAnsi="Ebrima" w:cs="Arial"/>
          <w:sz w:val="22"/>
          <w:szCs w:val="22"/>
          <w:lang w:val="de-DE"/>
        </w:rPr>
        <w:t>Fridriksson</w:t>
      </w:r>
      <w:proofErr w:type="spellEnd"/>
      <w:r w:rsidRPr="00B36A39">
        <w:rPr>
          <w:rFonts w:ascii="Ebrima" w:hAnsi="Ebrima" w:cs="Arial"/>
          <w:sz w:val="22"/>
          <w:szCs w:val="22"/>
          <w:lang w:val="de-DE"/>
        </w:rPr>
        <w:t xml:space="preserve">, J., Bender, B., &amp; Karnath, H. O. (2012). </w:t>
      </w:r>
      <w:r w:rsidRPr="00A32570">
        <w:rPr>
          <w:rFonts w:ascii="Ebrima" w:hAnsi="Ebrima" w:cs="Arial"/>
          <w:sz w:val="22"/>
          <w:szCs w:val="22"/>
          <w:lang w:val="en-US"/>
        </w:rPr>
        <w:t xml:space="preserve">Age-specific CT and MRI templates for spatial normalization. </w:t>
      </w:r>
      <w:proofErr w:type="spellStart"/>
      <w:r w:rsidRPr="00A32570">
        <w:rPr>
          <w:rFonts w:ascii="Ebrima" w:hAnsi="Ebrima" w:cs="Arial"/>
          <w:sz w:val="22"/>
          <w:szCs w:val="22"/>
          <w:lang w:val="en-US"/>
        </w:rPr>
        <w:t>NeuroImage</w:t>
      </w:r>
      <w:proofErr w:type="spellEnd"/>
      <w:r w:rsidRPr="00A32570">
        <w:rPr>
          <w:rFonts w:ascii="Ebrima" w:hAnsi="Ebrima" w:cs="Arial"/>
          <w:sz w:val="22"/>
          <w:szCs w:val="22"/>
          <w:lang w:val="en-US"/>
        </w:rPr>
        <w:t xml:space="preserve">, 61(4), 957–965. </w:t>
      </w:r>
      <w:hyperlink r:id="rId94"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398" w:name="rordenbrett2000"/>
      <w:proofErr w:type="spellStart"/>
      <w:r w:rsidRPr="00E72797">
        <w:rPr>
          <w:rFonts w:ascii="Ebrima" w:hAnsi="Ebrima" w:cs="Arial"/>
          <w:sz w:val="22"/>
          <w:szCs w:val="22"/>
          <w:lang w:val="en-US"/>
        </w:rPr>
        <w:t>Rorden</w:t>
      </w:r>
      <w:proofErr w:type="spellEnd"/>
      <w:r w:rsidRPr="00E72797">
        <w:rPr>
          <w:rFonts w:ascii="Ebrima" w:hAnsi="Ebrima" w:cs="Arial"/>
          <w:sz w:val="22"/>
          <w:szCs w:val="22"/>
          <w:lang w:val="en-US"/>
        </w:rPr>
        <w:t xml:space="preserve">, C., &amp; Brett, M. (2000). Stereotaxic Display of Brain Lesions. </w:t>
      </w:r>
      <w:proofErr w:type="spellStart"/>
      <w:r w:rsidRPr="00E72797">
        <w:rPr>
          <w:rFonts w:ascii="Ebrima" w:hAnsi="Ebrima" w:cs="Arial"/>
          <w:sz w:val="22"/>
          <w:szCs w:val="22"/>
          <w:lang w:val="en-US"/>
        </w:rPr>
        <w:t>Behavioural</w:t>
      </w:r>
      <w:proofErr w:type="spellEnd"/>
      <w:r w:rsidRPr="00E72797">
        <w:rPr>
          <w:rFonts w:ascii="Ebrima" w:hAnsi="Ebrima" w:cs="Arial"/>
          <w:sz w:val="22"/>
          <w:szCs w:val="22"/>
          <w:lang w:val="en-US"/>
        </w:rPr>
        <w:t xml:space="preserve"> Neurology, 12(4), 191–200. </w:t>
      </w:r>
      <w:hyperlink r:id="rId95"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99" w:name="rordenkarnath2010"/>
      <w:bookmarkEnd w:id="397"/>
      <w:bookmarkEnd w:id="398"/>
      <w:proofErr w:type="spellStart"/>
      <w:r w:rsidRPr="0051458F">
        <w:rPr>
          <w:rFonts w:ascii="Ebrima" w:hAnsi="Ebrima" w:cs="Arial"/>
          <w:sz w:val="22"/>
          <w:szCs w:val="22"/>
          <w:lang w:val="en-US"/>
        </w:rPr>
        <w:t>Rorden</w:t>
      </w:r>
      <w:proofErr w:type="spellEnd"/>
      <w:r w:rsidRPr="0051458F">
        <w:rPr>
          <w:rFonts w:ascii="Ebrima" w:hAnsi="Ebrima" w:cs="Arial"/>
          <w:sz w:val="22"/>
          <w:szCs w:val="22"/>
          <w:lang w:val="en-US"/>
        </w:rPr>
        <w:t xml:space="preserve">, C., &amp; Karnath, H. O. (2010). </w:t>
      </w:r>
      <w:r w:rsidRPr="0089785B">
        <w:rPr>
          <w:rFonts w:ascii="Ebrima" w:hAnsi="Ebrima" w:cs="Arial"/>
          <w:sz w:val="22"/>
          <w:szCs w:val="22"/>
        </w:rPr>
        <w:t xml:space="preserve">A simple measure of neglect severity. </w:t>
      </w:r>
      <w:proofErr w:type="spellStart"/>
      <w:r w:rsidRPr="000E6E5F">
        <w:rPr>
          <w:rFonts w:ascii="Ebrima" w:hAnsi="Ebrima" w:cs="Arial"/>
          <w:i/>
          <w:iCs/>
          <w:sz w:val="22"/>
          <w:szCs w:val="22"/>
          <w:lang w:val="en-US"/>
        </w:rPr>
        <w:t>Neuropsychologia</w:t>
      </w:r>
      <w:proofErr w:type="spellEnd"/>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6"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00" w:name="schölkopf2001"/>
      <w:proofErr w:type="spellStart"/>
      <w:r w:rsidRPr="004813BB">
        <w:rPr>
          <w:rStyle w:val="Hyperlink"/>
          <w:rFonts w:ascii="Ebrima" w:hAnsi="Ebrima" w:cs="Arial"/>
          <w:color w:val="auto"/>
          <w:sz w:val="22"/>
          <w:szCs w:val="22"/>
        </w:rPr>
        <w:t>Schölkopf</w:t>
      </w:r>
      <w:proofErr w:type="spellEnd"/>
      <w:r w:rsidRPr="004813BB">
        <w:rPr>
          <w:rStyle w:val="Hyperlink"/>
          <w:rFonts w:ascii="Ebrima" w:hAnsi="Ebrima" w:cs="Arial"/>
          <w:color w:val="auto"/>
          <w:sz w:val="22"/>
          <w:szCs w:val="22"/>
        </w:rPr>
        <w:t xml:space="preserve">, B., Platt, J. C., </w:t>
      </w:r>
      <w:proofErr w:type="spellStart"/>
      <w:r w:rsidRPr="004813BB">
        <w:rPr>
          <w:rStyle w:val="Hyperlink"/>
          <w:rFonts w:ascii="Ebrima" w:hAnsi="Ebrima" w:cs="Arial"/>
          <w:color w:val="auto"/>
          <w:sz w:val="22"/>
          <w:szCs w:val="22"/>
        </w:rPr>
        <w:t>Shawe</w:t>
      </w:r>
      <w:proofErr w:type="spellEnd"/>
      <w:r w:rsidRPr="004813BB">
        <w:rPr>
          <w:rStyle w:val="Hyperlink"/>
          <w:rFonts w:ascii="Ebrima" w:hAnsi="Ebrima" w:cs="Arial"/>
          <w:color w:val="auto"/>
          <w:sz w:val="22"/>
          <w:szCs w:val="22"/>
        </w:rPr>
        <w:t xml:space="preserve">-Taylor, J., </w:t>
      </w:r>
      <w:proofErr w:type="spellStart"/>
      <w:r w:rsidRPr="004813BB">
        <w:rPr>
          <w:rStyle w:val="Hyperlink"/>
          <w:rFonts w:ascii="Ebrima" w:hAnsi="Ebrima" w:cs="Arial"/>
          <w:color w:val="auto"/>
          <w:sz w:val="22"/>
          <w:szCs w:val="22"/>
        </w:rPr>
        <w:t>Smola</w:t>
      </w:r>
      <w:proofErr w:type="spellEnd"/>
      <w:r w:rsidRPr="004813BB">
        <w:rPr>
          <w:rStyle w:val="Hyperlink"/>
          <w:rFonts w:ascii="Ebrima" w:hAnsi="Ebrima" w:cs="Arial"/>
          <w:color w:val="auto"/>
          <w:sz w:val="22"/>
          <w:szCs w:val="22"/>
        </w:rPr>
        <w:t xml:space="preserve">, A. J. &amp; Williamson, R. C. (2001). Estimating the Support of a High-Dimensional Distribution. Neural Computation, 13(7), 1443–1471.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1" w:author="Lisa" w:date="2022-09-08T17:11:00Z">
            <w:rPr>
              <w:rStyle w:val="Hyperlink"/>
              <w:rFonts w:ascii="Ebrima" w:hAnsi="Ebrima" w:cs="Arial"/>
              <w:sz w:val="22"/>
              <w:szCs w:val="22"/>
              <w:lang w:val="de-DE"/>
            </w:rPr>
          </w:rPrChange>
        </w:rPr>
        <w:instrText xml:space="preserve"> HYPERLINK "https://doi.org/10.1162/089976601750264965" </w:instrText>
      </w:r>
      <w:r w:rsidR="00787CAD">
        <w:rPr>
          <w:rStyle w:val="Hyperlink"/>
          <w:rFonts w:ascii="Ebrima" w:hAnsi="Ebrima" w:cs="Arial"/>
          <w:sz w:val="22"/>
          <w:szCs w:val="22"/>
          <w:lang w:val="de-DE"/>
        </w:rPr>
        <w:fldChar w:fldCharType="separate"/>
      </w:r>
      <w:r w:rsidRPr="00E82821">
        <w:rPr>
          <w:rStyle w:val="Hyperlink"/>
          <w:rFonts w:ascii="Ebrima" w:hAnsi="Ebrima" w:cs="Arial"/>
          <w:sz w:val="22"/>
          <w:szCs w:val="22"/>
          <w:lang w:val="de-DE"/>
        </w:rPr>
        <w:t>https://doi.org/10.1162/089976601750264965</w:t>
      </w:r>
      <w:r w:rsidR="00787CAD">
        <w:rPr>
          <w:rStyle w:val="Hyperlink"/>
          <w:rFonts w:ascii="Ebrima" w:hAnsi="Ebrima" w:cs="Arial"/>
          <w:sz w:val="22"/>
          <w:szCs w:val="22"/>
          <w:lang w:val="de-DE"/>
        </w:rPr>
        <w:fldChar w:fldCharType="end"/>
      </w:r>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402" w:name="schölkopf2000"/>
      <w:bookmarkEnd w:id="400"/>
      <w:proofErr w:type="spellStart"/>
      <w:r w:rsidRPr="004813BB">
        <w:rPr>
          <w:rStyle w:val="Hyperlink"/>
          <w:rFonts w:ascii="Ebrima" w:hAnsi="Ebrima" w:cs="Arial"/>
          <w:color w:val="auto"/>
          <w:sz w:val="22"/>
          <w:szCs w:val="22"/>
          <w:lang w:val="de-DE"/>
        </w:rPr>
        <w:t>Schölkopf</w:t>
      </w:r>
      <w:proofErr w:type="spellEnd"/>
      <w:r w:rsidRPr="004813BB">
        <w:rPr>
          <w:rStyle w:val="Hyperlink"/>
          <w:rFonts w:ascii="Ebrima" w:hAnsi="Ebrima" w:cs="Arial"/>
          <w:color w:val="auto"/>
          <w:sz w:val="22"/>
          <w:szCs w:val="22"/>
          <w:lang w:val="de-DE"/>
        </w:rPr>
        <w:t xml:space="preserve">, B., </w:t>
      </w:r>
      <w:proofErr w:type="spellStart"/>
      <w:r w:rsidRPr="004813BB">
        <w:rPr>
          <w:rStyle w:val="Hyperlink"/>
          <w:rFonts w:ascii="Ebrima" w:hAnsi="Ebrima" w:cs="Arial"/>
          <w:color w:val="auto"/>
          <w:sz w:val="22"/>
          <w:szCs w:val="22"/>
          <w:lang w:val="de-DE"/>
        </w:rPr>
        <w:t>Smola</w:t>
      </w:r>
      <w:proofErr w:type="spellEnd"/>
      <w:r w:rsidRPr="004813BB">
        <w:rPr>
          <w:rStyle w:val="Hyperlink"/>
          <w:rFonts w:ascii="Ebrima" w:hAnsi="Ebrima" w:cs="Arial"/>
          <w:color w:val="auto"/>
          <w:sz w:val="22"/>
          <w:szCs w:val="22"/>
          <w:lang w:val="de-DE"/>
        </w:rPr>
        <w:t xml:space="preserve">,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7"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3" w:name="sherman1967"/>
      <w:bookmarkStart w:id="404" w:name="stone1993"/>
      <w:bookmarkStart w:id="405" w:name="weintraubmesulam1985"/>
      <w:bookmarkEnd w:id="399"/>
      <w:bookmarkEnd w:id="402"/>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8"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06"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9"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07" w:name="snyder2016"/>
      <w:r w:rsidRPr="00945924">
        <w:rPr>
          <w:rStyle w:val="Hyperlink"/>
          <w:rFonts w:ascii="Ebrima" w:hAnsi="Ebrima" w:cs="Arial"/>
          <w:color w:val="auto"/>
          <w:sz w:val="22"/>
          <w:szCs w:val="22"/>
          <w:lang w:val="en-US"/>
        </w:rPr>
        <w:t xml:space="preserve">Snyder, H. M., Asthana, S., Bain, L., Brinton, R., Craft, S., </w:t>
      </w:r>
      <w:proofErr w:type="spellStart"/>
      <w:r w:rsidRPr="00945924">
        <w:rPr>
          <w:rStyle w:val="Hyperlink"/>
          <w:rFonts w:ascii="Ebrima" w:hAnsi="Ebrima" w:cs="Arial"/>
          <w:color w:val="auto"/>
          <w:sz w:val="22"/>
          <w:szCs w:val="22"/>
          <w:lang w:val="en-US"/>
        </w:rPr>
        <w:t>Dubal</w:t>
      </w:r>
      <w:proofErr w:type="spellEnd"/>
      <w:r w:rsidRPr="00945924">
        <w:rPr>
          <w:rStyle w:val="Hyperlink"/>
          <w:rFonts w:ascii="Ebrima" w:hAnsi="Ebrima" w:cs="Arial"/>
          <w:color w:val="auto"/>
          <w:sz w:val="22"/>
          <w:szCs w:val="22"/>
          <w:lang w:val="en-US"/>
        </w:rPr>
        <w:t xml:space="preserve">, D. B., </w:t>
      </w:r>
      <w:proofErr w:type="spellStart"/>
      <w:r w:rsidRPr="00945924">
        <w:rPr>
          <w:rStyle w:val="Hyperlink"/>
          <w:rFonts w:ascii="Ebrima" w:hAnsi="Ebrima" w:cs="Arial"/>
          <w:color w:val="auto"/>
          <w:sz w:val="22"/>
          <w:szCs w:val="22"/>
          <w:lang w:val="en-US"/>
        </w:rPr>
        <w:t>Espeland</w:t>
      </w:r>
      <w:proofErr w:type="spellEnd"/>
      <w:r w:rsidRPr="00945924">
        <w:rPr>
          <w:rStyle w:val="Hyperlink"/>
          <w:rFonts w:ascii="Ebrima" w:hAnsi="Ebrima" w:cs="Arial"/>
          <w:color w:val="auto"/>
          <w:sz w:val="22"/>
          <w:szCs w:val="22"/>
          <w:lang w:val="en-US"/>
        </w:rPr>
        <w:t xml:space="preserve">, M. A., Gatz, M., Mielke, M. M., </w:t>
      </w:r>
      <w:proofErr w:type="spellStart"/>
      <w:r w:rsidRPr="00945924">
        <w:rPr>
          <w:rStyle w:val="Hyperlink"/>
          <w:rFonts w:ascii="Ebrima" w:hAnsi="Ebrima" w:cs="Arial"/>
          <w:color w:val="auto"/>
          <w:sz w:val="22"/>
          <w:szCs w:val="22"/>
          <w:lang w:val="en-US"/>
        </w:rPr>
        <w:t>Raber</w:t>
      </w:r>
      <w:proofErr w:type="spellEnd"/>
      <w:r w:rsidRPr="00945924">
        <w:rPr>
          <w:rStyle w:val="Hyperlink"/>
          <w:rFonts w:ascii="Ebrima" w:hAnsi="Ebrima" w:cs="Arial"/>
          <w:color w:val="auto"/>
          <w:sz w:val="22"/>
          <w:szCs w:val="22"/>
          <w:lang w:val="en-US"/>
        </w:rPr>
        <w:t xml:space="preserve">, J., Rapp, P. R., </w:t>
      </w:r>
      <w:proofErr w:type="spellStart"/>
      <w:r w:rsidRPr="00945924">
        <w:rPr>
          <w:rStyle w:val="Hyperlink"/>
          <w:rFonts w:ascii="Ebrima" w:hAnsi="Ebrima" w:cs="Arial"/>
          <w:color w:val="auto"/>
          <w:sz w:val="22"/>
          <w:szCs w:val="22"/>
          <w:lang w:val="en-US"/>
        </w:rPr>
        <w:t>Yaffe</w:t>
      </w:r>
      <w:proofErr w:type="spellEnd"/>
      <w:r w:rsidRPr="00945924">
        <w:rPr>
          <w:rStyle w:val="Hyperlink"/>
          <w:rFonts w:ascii="Ebrima" w:hAnsi="Ebrima" w:cs="Arial"/>
          <w:color w:val="auto"/>
          <w:sz w:val="22"/>
          <w:szCs w:val="22"/>
          <w:lang w:val="en-US"/>
        </w:rPr>
        <w:t xml:space="preserve">, K. &amp; Carrillo, M. C. (2016). Sex biology contributions to vulnerability to Alzheimer’s disease: A think tank convened by the Women’s Alzheimer’s Research Initiative. </w:t>
      </w:r>
      <w:proofErr w:type="spellStart"/>
      <w:r w:rsidRPr="00945924">
        <w:rPr>
          <w:rStyle w:val="Hyperlink"/>
          <w:rFonts w:ascii="Ebrima" w:hAnsi="Ebrima" w:cs="Arial"/>
          <w:color w:val="auto"/>
          <w:sz w:val="22"/>
          <w:szCs w:val="22"/>
          <w:lang w:val="de-DE"/>
        </w:rPr>
        <w:t>Alzheimer’s</w:t>
      </w:r>
      <w:proofErr w:type="spellEnd"/>
      <w:r w:rsidRPr="00945924">
        <w:rPr>
          <w:rStyle w:val="Hyperlink"/>
          <w:rFonts w:ascii="Ebrima" w:hAnsi="Ebrima" w:cs="Arial"/>
          <w:color w:val="auto"/>
          <w:sz w:val="22"/>
          <w:szCs w:val="22"/>
          <w:lang w:val="de-DE"/>
        </w:rPr>
        <w:t xml:space="preserve"> &amp; Dementia, 12(11), 1186–1196. </w:t>
      </w:r>
      <w:r>
        <w:fldChar w:fldCharType="begin"/>
      </w:r>
      <w:r w:rsidRPr="00E41F14">
        <w:rPr>
          <w:lang w:val="de-DE"/>
          <w:rPrChange w:id="408" w:author="Tamara Kessler" w:date="2022-09-13T10:45:00Z">
            <w:rPr/>
          </w:rPrChange>
        </w:rPr>
        <w:instrText xml:space="preserve"> HYPERLINK "https://doi.org/10.1016/j.jalz.2016.08.004" </w:instrText>
      </w:r>
      <w:r>
        <w:fldChar w:fldCharType="separate"/>
      </w:r>
      <w:r w:rsidRPr="002549E3">
        <w:rPr>
          <w:rStyle w:val="Hyperlink"/>
          <w:rFonts w:ascii="Ebrima" w:hAnsi="Ebrima" w:cs="Arial"/>
          <w:sz w:val="22"/>
          <w:szCs w:val="22"/>
          <w:lang w:val="de-DE"/>
        </w:rPr>
        <w:t>https://doi.org/10.1016/j.jalz.2016.08.004</w:t>
      </w:r>
      <w:r>
        <w:rPr>
          <w:rStyle w:val="Hyperlink"/>
          <w:rFonts w:ascii="Ebrima" w:hAnsi="Ebrima" w:cs="Arial"/>
          <w:sz w:val="22"/>
          <w:szCs w:val="22"/>
          <w:lang w:val="de-DE"/>
        </w:rPr>
        <w:fldChar w:fldCharType="end"/>
      </w:r>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09" w:name="sperberkarnath2017"/>
      <w:bookmarkEnd w:id="407"/>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0"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403"/>
    <w:bookmarkEnd w:id="406"/>
    <w:bookmarkEnd w:id="409"/>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1"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410" w:name="suzuki2009"/>
      <w:r w:rsidRPr="00E92B95">
        <w:rPr>
          <w:rFonts w:ascii="Ebrima" w:hAnsi="Ebrima" w:cs="Arial"/>
          <w:sz w:val="22"/>
          <w:szCs w:val="22"/>
        </w:rPr>
        <w:t xml:space="preserve">Suzuki, S., Brown, C. M., &amp; Wise, P. M. (2009). Neuroprotective effects of </w:t>
      </w:r>
      <w:proofErr w:type="spellStart"/>
      <w:r w:rsidRPr="00E92B95">
        <w:rPr>
          <w:rFonts w:ascii="Ebrima" w:hAnsi="Ebrima" w:cs="Arial"/>
          <w:sz w:val="22"/>
          <w:szCs w:val="22"/>
        </w:rPr>
        <w:t>estrogens</w:t>
      </w:r>
      <w:proofErr w:type="spellEnd"/>
      <w:r w:rsidRPr="00E92B95">
        <w:rPr>
          <w:rFonts w:ascii="Ebrima" w:hAnsi="Ebrima" w:cs="Arial"/>
          <w:sz w:val="22"/>
          <w:szCs w:val="22"/>
        </w:rPr>
        <w:t xml:space="preserve"> following ischemic stroke. </w:t>
      </w:r>
      <w:r w:rsidRPr="0019100D">
        <w:rPr>
          <w:rFonts w:ascii="Ebrima" w:hAnsi="Ebrima" w:cs="Arial"/>
          <w:sz w:val="22"/>
          <w:szCs w:val="22"/>
          <w:lang w:val="de-DE"/>
        </w:rPr>
        <w:t xml:space="preserve">Frontiers in </w:t>
      </w:r>
      <w:proofErr w:type="spellStart"/>
      <w:r w:rsidRPr="0019100D">
        <w:rPr>
          <w:rFonts w:ascii="Ebrima" w:hAnsi="Ebrima" w:cs="Arial"/>
          <w:sz w:val="22"/>
          <w:szCs w:val="22"/>
          <w:lang w:val="de-DE"/>
        </w:rPr>
        <w:t>Neuroendocrinology</w:t>
      </w:r>
      <w:proofErr w:type="spellEnd"/>
      <w:r w:rsidRPr="0019100D">
        <w:rPr>
          <w:rFonts w:ascii="Ebrima" w:hAnsi="Ebrima" w:cs="Arial"/>
          <w:sz w:val="22"/>
          <w:szCs w:val="22"/>
          <w:lang w:val="de-DE"/>
        </w:rPr>
        <w:t xml:space="preserve">, 30(2), 201–211. </w:t>
      </w:r>
      <w:hyperlink r:id="rId102"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1" w:name="tenbrink2016"/>
      <w:bookmarkEnd w:id="410"/>
      <w:r w:rsidRPr="0019100D">
        <w:rPr>
          <w:rFonts w:ascii="Ebrima" w:hAnsi="Ebrima" w:cs="Arial"/>
          <w:sz w:val="22"/>
          <w:szCs w:val="22"/>
          <w:lang w:val="de-DE"/>
        </w:rPr>
        <w:t xml:space="preserve">Ten Brink, A. F., </w:t>
      </w:r>
      <w:proofErr w:type="spellStart"/>
      <w:r w:rsidRPr="0019100D">
        <w:rPr>
          <w:rFonts w:ascii="Ebrima" w:hAnsi="Ebrima" w:cs="Arial"/>
          <w:sz w:val="22"/>
          <w:szCs w:val="22"/>
          <w:lang w:val="de-DE"/>
        </w:rPr>
        <w:t>Verwer</w:t>
      </w:r>
      <w:proofErr w:type="spellEnd"/>
      <w:r w:rsidRPr="0019100D">
        <w:rPr>
          <w:rFonts w:ascii="Ebrima" w:hAnsi="Ebrima" w:cs="Arial"/>
          <w:sz w:val="22"/>
          <w:szCs w:val="22"/>
          <w:lang w:val="de-DE"/>
        </w:rPr>
        <w:t xml:space="preserve">, J. H., </w:t>
      </w:r>
      <w:proofErr w:type="spellStart"/>
      <w:r w:rsidRPr="0019100D">
        <w:rPr>
          <w:rFonts w:ascii="Ebrima" w:hAnsi="Ebrima" w:cs="Arial"/>
          <w:sz w:val="22"/>
          <w:szCs w:val="22"/>
          <w:lang w:val="de-DE"/>
        </w:rPr>
        <w:t>Biesbroek</w:t>
      </w:r>
      <w:proofErr w:type="spellEnd"/>
      <w:r w:rsidRPr="0019100D">
        <w:rPr>
          <w:rFonts w:ascii="Ebrima" w:hAnsi="Ebrima" w:cs="Arial"/>
          <w:sz w:val="22"/>
          <w:szCs w:val="22"/>
          <w:lang w:val="de-DE"/>
        </w:rPr>
        <w:t>, J. M., Visser-</w:t>
      </w:r>
      <w:proofErr w:type="spellStart"/>
      <w:r w:rsidRPr="0019100D">
        <w:rPr>
          <w:rFonts w:ascii="Ebrima" w:hAnsi="Ebrima" w:cs="Arial"/>
          <w:sz w:val="22"/>
          <w:szCs w:val="22"/>
          <w:lang w:val="de-DE"/>
        </w:rPr>
        <w:t>Meily</w:t>
      </w:r>
      <w:proofErr w:type="spellEnd"/>
      <w:r w:rsidRPr="0019100D">
        <w:rPr>
          <w:rFonts w:ascii="Ebrima" w:hAnsi="Ebrima" w:cs="Arial"/>
          <w:sz w:val="22"/>
          <w:szCs w:val="22"/>
          <w:lang w:val="de-DE"/>
        </w:rPr>
        <w:t xml:space="preserve">, J. M. A., &amp; </w:t>
      </w:r>
      <w:proofErr w:type="spellStart"/>
      <w:r w:rsidRPr="0019100D">
        <w:rPr>
          <w:rFonts w:ascii="Ebrima" w:hAnsi="Ebrima" w:cs="Arial"/>
          <w:sz w:val="22"/>
          <w:szCs w:val="22"/>
          <w:lang w:val="de-DE"/>
        </w:rPr>
        <w:t>Nijboer</w:t>
      </w:r>
      <w:proofErr w:type="spellEnd"/>
      <w:r w:rsidRPr="0019100D">
        <w:rPr>
          <w:rFonts w:ascii="Ebrima" w:hAnsi="Ebrima" w:cs="Arial"/>
          <w:sz w:val="22"/>
          <w:szCs w:val="22"/>
          <w:lang w:val="de-DE"/>
        </w:rPr>
        <w:t xml:space="preserve">,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3"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2" w:name="voyer2016"/>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D., </w:t>
      </w:r>
      <w:proofErr w:type="spellStart"/>
      <w:r w:rsidRPr="00B65A64">
        <w:rPr>
          <w:rFonts w:ascii="Ebrima" w:hAnsi="Ebrima" w:cs="Arial"/>
          <w:sz w:val="22"/>
          <w:szCs w:val="22"/>
          <w:lang w:val="en-US"/>
        </w:rPr>
        <w:t>Voyer</w:t>
      </w:r>
      <w:proofErr w:type="spellEnd"/>
      <w:r w:rsidRPr="00B65A64">
        <w:rPr>
          <w:rFonts w:ascii="Ebrima" w:hAnsi="Ebrima" w:cs="Arial"/>
          <w:sz w:val="22"/>
          <w:szCs w:val="22"/>
          <w:lang w:val="en-US"/>
        </w:rPr>
        <w:t xml:space="preserve">, S. D. &amp; Saint-Aubin, J. (2016). Sex differences in visual-spatial working memory: A meta-analysis. Psychonomic Bulletin &amp; Review, 24(2), 307–334. </w:t>
      </w:r>
      <w:hyperlink r:id="rId104"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404"/>
    <w:bookmarkEnd w:id="411"/>
    <w:bookmarkEnd w:id="412"/>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w:t>
      </w:r>
      <w:proofErr w:type="spellStart"/>
      <w:r w:rsidRPr="00E82821">
        <w:rPr>
          <w:rFonts w:ascii="Ebrima" w:hAnsi="Ebrima" w:cs="Arial"/>
          <w:sz w:val="22"/>
          <w:szCs w:val="22"/>
          <w:lang w:val="en-US"/>
        </w:rPr>
        <w:t>Mesulam</w:t>
      </w:r>
      <w:proofErr w:type="spellEnd"/>
      <w:r w:rsidRPr="00E82821">
        <w:rPr>
          <w:rFonts w:ascii="Ebrima" w:hAnsi="Ebrima" w:cs="Arial"/>
          <w:sz w:val="22"/>
          <w:szCs w:val="22"/>
          <w:lang w:val="en-US"/>
        </w:rPr>
        <w:t xml:space="preserve">, M. M. (1985). </w:t>
      </w:r>
      <w:r w:rsidRPr="002B5F04">
        <w:rPr>
          <w:rFonts w:ascii="Ebrima" w:hAnsi="Ebrima" w:cs="Arial"/>
          <w:sz w:val="22"/>
          <w:szCs w:val="22"/>
        </w:rPr>
        <w:t xml:space="preserve">Mental state assessment of the young and elderly adults in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In M. M. </w:t>
      </w:r>
      <w:proofErr w:type="spellStart"/>
      <w:r w:rsidRPr="002B5F04">
        <w:rPr>
          <w:rFonts w:ascii="Ebrima" w:hAnsi="Ebrima" w:cs="Arial"/>
          <w:sz w:val="22"/>
          <w:szCs w:val="22"/>
        </w:rPr>
        <w:t>Mesulam</w:t>
      </w:r>
      <w:proofErr w:type="spellEnd"/>
      <w:r w:rsidRPr="002B5F04">
        <w:rPr>
          <w:rFonts w:ascii="Ebrima" w:hAnsi="Ebrima" w:cs="Arial"/>
          <w:sz w:val="22"/>
          <w:szCs w:val="22"/>
        </w:rPr>
        <w:t xml:space="preserve"> (Ed.), Principles of </w:t>
      </w:r>
      <w:proofErr w:type="spellStart"/>
      <w:r w:rsidRPr="002B5F04">
        <w:rPr>
          <w:rFonts w:ascii="Ebrima" w:hAnsi="Ebrima" w:cs="Arial"/>
          <w:sz w:val="22"/>
          <w:szCs w:val="22"/>
        </w:rPr>
        <w:t>Behavioral</w:t>
      </w:r>
      <w:proofErr w:type="spellEnd"/>
      <w:r w:rsidRPr="002B5F04">
        <w:rPr>
          <w:rFonts w:ascii="Ebrima" w:hAnsi="Ebrima" w:cs="Arial"/>
          <w:sz w:val="22"/>
          <w:szCs w:val="22"/>
        </w:rPr>
        <w:t xml:space="preserve">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413" w:name="wickham2019"/>
      <w:r w:rsidRPr="00843B65">
        <w:rPr>
          <w:rFonts w:ascii="Ebrima" w:hAnsi="Ebrima" w:cs="Arial"/>
          <w:sz w:val="22"/>
          <w:szCs w:val="22"/>
          <w:lang w:val="en-US"/>
        </w:rPr>
        <w:t xml:space="preserve">Wickham, H., François, R., Henry, L. &amp; Müller, K. (2019). </w:t>
      </w:r>
      <w:proofErr w:type="spellStart"/>
      <w:r w:rsidRPr="00843B65">
        <w:rPr>
          <w:rFonts w:ascii="Ebrima" w:hAnsi="Ebrima" w:cs="Arial"/>
          <w:sz w:val="22"/>
          <w:szCs w:val="22"/>
          <w:lang w:val="en-US"/>
        </w:rPr>
        <w:t>dplyr</w:t>
      </w:r>
      <w:proofErr w:type="spellEnd"/>
      <w:r w:rsidRPr="00843B65">
        <w:rPr>
          <w:rFonts w:ascii="Ebrima" w:hAnsi="Ebrima" w:cs="Arial"/>
          <w:sz w:val="22"/>
          <w:szCs w:val="22"/>
          <w:lang w:val="en-US"/>
        </w:rPr>
        <w:t xml:space="preserve">: A Grammar </w:t>
      </w:r>
      <w:r w:rsidRPr="00843B65">
        <w:rPr>
          <w:rFonts w:ascii="Ebrima" w:hAnsi="Ebrima" w:cs="Arial"/>
          <w:sz w:val="22"/>
          <w:szCs w:val="22"/>
        </w:rPr>
        <w:t xml:space="preserve">of Data Manipulation. R package version 0.8.0.1. </w:t>
      </w:r>
      <w:hyperlink r:id="rId105"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414" w:name="wickhamhenry2019"/>
      <w:bookmarkEnd w:id="413"/>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w:t>
      </w:r>
      <w:proofErr w:type="spellStart"/>
      <w:r w:rsidRPr="00843B65">
        <w:rPr>
          <w:rFonts w:ascii="Ebrima" w:hAnsi="Ebrima" w:cs="Arial"/>
          <w:sz w:val="22"/>
          <w:szCs w:val="22"/>
        </w:rPr>
        <w:t>tidyr</w:t>
      </w:r>
      <w:proofErr w:type="spellEnd"/>
      <w:r w:rsidRPr="00843B65">
        <w:rPr>
          <w:rFonts w:ascii="Ebrima" w:hAnsi="Ebrima" w:cs="Arial"/>
          <w:sz w:val="22"/>
          <w:szCs w:val="22"/>
        </w:rPr>
        <w:t>: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6"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415" w:name="wise2001"/>
      <w:bookmarkEnd w:id="414"/>
      <w:r w:rsidRPr="00E92B95">
        <w:rPr>
          <w:rFonts w:ascii="Ebrima" w:hAnsi="Ebrima" w:cs="Arial"/>
          <w:sz w:val="22"/>
          <w:szCs w:val="22"/>
        </w:rPr>
        <w:t xml:space="preserve">Wise, P. M., </w:t>
      </w:r>
      <w:proofErr w:type="spellStart"/>
      <w:r w:rsidRPr="00E92B95">
        <w:rPr>
          <w:rFonts w:ascii="Ebrima" w:hAnsi="Ebrima" w:cs="Arial"/>
          <w:sz w:val="22"/>
          <w:szCs w:val="22"/>
        </w:rPr>
        <w:t>Dubal</w:t>
      </w:r>
      <w:proofErr w:type="spellEnd"/>
      <w:r w:rsidRPr="00E92B95">
        <w:rPr>
          <w:rFonts w:ascii="Ebrima" w:hAnsi="Ebrima" w:cs="Arial"/>
          <w:sz w:val="22"/>
          <w:szCs w:val="22"/>
        </w:rPr>
        <w:t xml:space="preserve">, D. B., Wilson, M. E., Rau, S. W., </w:t>
      </w:r>
      <w:proofErr w:type="spellStart"/>
      <w:r w:rsidRPr="00E92B95">
        <w:rPr>
          <w:rFonts w:ascii="Ebrima" w:hAnsi="Ebrima" w:cs="Arial"/>
          <w:sz w:val="22"/>
          <w:szCs w:val="22"/>
        </w:rPr>
        <w:t>Böttner</w:t>
      </w:r>
      <w:proofErr w:type="spellEnd"/>
      <w:r w:rsidRPr="00E92B95">
        <w:rPr>
          <w:rFonts w:ascii="Ebrima" w:hAnsi="Ebrima" w:cs="Arial"/>
          <w:sz w:val="22"/>
          <w:szCs w:val="22"/>
        </w:rPr>
        <w:t xml:space="preserve">, M., &amp; Rosewell, K. L. (2001). </w:t>
      </w:r>
      <w:proofErr w:type="spellStart"/>
      <w:r w:rsidRPr="00E92B95">
        <w:rPr>
          <w:rFonts w:ascii="Ebrima" w:hAnsi="Ebrima" w:cs="Arial"/>
          <w:sz w:val="22"/>
          <w:szCs w:val="22"/>
        </w:rPr>
        <w:t>Estradiol</w:t>
      </w:r>
      <w:proofErr w:type="spellEnd"/>
      <w:r w:rsidRPr="00E92B95">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7"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416" w:name="wittig1976"/>
      <w:bookmarkEnd w:id="405"/>
      <w:bookmarkEnd w:id="415"/>
      <w:r w:rsidRPr="00731EAE">
        <w:rPr>
          <w:rFonts w:ascii="Ebrima" w:hAnsi="Ebrima" w:cs="Arial"/>
          <w:sz w:val="22"/>
          <w:szCs w:val="22"/>
        </w:rPr>
        <w:t xml:space="preserve">Wittig, M. A. (1976). Sex differences in intellectual functioning: How much of a difference do genes make? Sex Roles, 2(1), 63–74. </w:t>
      </w:r>
      <w:hyperlink r:id="rId108" w:history="1">
        <w:r w:rsidRPr="00E85F0A">
          <w:rPr>
            <w:rStyle w:val="Hyperlink"/>
            <w:rFonts w:ascii="Ebrima" w:hAnsi="Ebrima" w:cs="Arial"/>
            <w:sz w:val="22"/>
            <w:szCs w:val="22"/>
          </w:rPr>
          <w:t>https://doi.org/10.1007/bf00289299</w:t>
        </w:r>
      </w:hyperlink>
      <w:bookmarkEnd w:id="416"/>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17"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09"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18" w:name="yeh2018"/>
      <w:r w:rsidRPr="00D731B7">
        <w:rPr>
          <w:rFonts w:ascii="Ebrima" w:hAnsi="Ebrima" w:cs="Arial"/>
          <w:sz w:val="22"/>
          <w:szCs w:val="22"/>
          <w:lang w:val="de-DE"/>
        </w:rPr>
        <w:t xml:space="preserve">Yeh, F. C., </w:t>
      </w:r>
      <w:proofErr w:type="spellStart"/>
      <w:r w:rsidRPr="00D731B7">
        <w:rPr>
          <w:rFonts w:ascii="Ebrima" w:hAnsi="Ebrima" w:cs="Arial"/>
          <w:sz w:val="22"/>
          <w:szCs w:val="22"/>
          <w:lang w:val="de-DE"/>
        </w:rPr>
        <w:t>Panesar</w:t>
      </w:r>
      <w:proofErr w:type="spellEnd"/>
      <w:r w:rsidRPr="00D731B7">
        <w:rPr>
          <w:rFonts w:ascii="Ebrima" w:hAnsi="Ebrima" w:cs="Arial"/>
          <w:sz w:val="22"/>
          <w:szCs w:val="22"/>
          <w:lang w:val="de-DE"/>
        </w:rPr>
        <w:t xml:space="preserve">, S., Fernandes, D., Meola, A., </w:t>
      </w:r>
      <w:proofErr w:type="spellStart"/>
      <w:r w:rsidRPr="00D731B7">
        <w:rPr>
          <w:rFonts w:ascii="Ebrima" w:hAnsi="Ebrima" w:cs="Arial"/>
          <w:sz w:val="22"/>
          <w:szCs w:val="22"/>
          <w:lang w:val="de-DE"/>
        </w:rPr>
        <w:t>Yoshino</w:t>
      </w:r>
      <w:proofErr w:type="spellEnd"/>
      <w:r w:rsidRPr="00D731B7">
        <w:rPr>
          <w:rFonts w:ascii="Ebrima" w:hAnsi="Ebrima" w:cs="Arial"/>
          <w:sz w:val="22"/>
          <w:szCs w:val="22"/>
          <w:lang w:val="de-DE"/>
        </w:rPr>
        <w:t xml:space="preserve">, M., Fernandez-Miranda, J. C., Vettel, J. M. &amp; </w:t>
      </w:r>
      <w:proofErr w:type="spellStart"/>
      <w:r w:rsidRPr="00D731B7">
        <w:rPr>
          <w:rFonts w:ascii="Ebrima" w:hAnsi="Ebrima" w:cs="Arial"/>
          <w:sz w:val="22"/>
          <w:szCs w:val="22"/>
          <w:lang w:val="de-DE"/>
        </w:rPr>
        <w:t>Verstynen</w:t>
      </w:r>
      <w:proofErr w:type="spellEnd"/>
      <w:r w:rsidRPr="00D731B7">
        <w:rPr>
          <w:rFonts w:ascii="Ebrima" w:hAnsi="Ebrima" w:cs="Arial"/>
          <w:sz w:val="22"/>
          <w:szCs w:val="22"/>
          <w:lang w:val="de-DE"/>
        </w:rPr>
        <w:t xml:space="preserve">, T. (2018). </w:t>
      </w:r>
      <w:r w:rsidRPr="00D731B7">
        <w:rPr>
          <w:rFonts w:ascii="Ebrima" w:hAnsi="Ebrima" w:cs="Arial"/>
          <w:sz w:val="22"/>
          <w:szCs w:val="22"/>
        </w:rPr>
        <w:t xml:space="preserve">Population-averaged atlas of the macroscale human structural connectome and its network topology. </w:t>
      </w:r>
      <w:proofErr w:type="spellStart"/>
      <w:r w:rsidRPr="00E82821">
        <w:rPr>
          <w:rFonts w:ascii="Ebrima" w:hAnsi="Ebrima" w:cs="Arial"/>
          <w:sz w:val="22"/>
          <w:szCs w:val="22"/>
          <w:lang w:val="de-DE"/>
        </w:rPr>
        <w:t>NeuroImage</w:t>
      </w:r>
      <w:proofErr w:type="spellEnd"/>
      <w:r w:rsidRPr="00E82821">
        <w:rPr>
          <w:rFonts w:ascii="Ebrima" w:hAnsi="Ebrima" w:cs="Arial"/>
          <w:sz w:val="22"/>
          <w:szCs w:val="22"/>
          <w:lang w:val="de-DE"/>
        </w:rPr>
        <w:t xml:space="preserve">, 178, 57–68. </w:t>
      </w:r>
      <w:hyperlink r:id="rId110"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419" w:name="zaslerkaplan2017"/>
      <w:bookmarkEnd w:id="417"/>
      <w:bookmarkEnd w:id="418"/>
      <w:proofErr w:type="spellStart"/>
      <w:r w:rsidRPr="00E82821">
        <w:rPr>
          <w:rFonts w:ascii="Ebrima" w:hAnsi="Ebrima" w:cs="Arial"/>
          <w:sz w:val="22"/>
          <w:szCs w:val="22"/>
          <w:lang w:val="de-DE"/>
        </w:rPr>
        <w:t>Zasler</w:t>
      </w:r>
      <w:proofErr w:type="spellEnd"/>
      <w:r w:rsidRPr="00E82821">
        <w:rPr>
          <w:rFonts w:ascii="Ebrima" w:hAnsi="Ebrima" w:cs="Arial"/>
          <w:sz w:val="22"/>
          <w:szCs w:val="22"/>
          <w:lang w:val="de-DE"/>
        </w:rPr>
        <w:t xml:space="preserve">, N. D., &amp; Kaplan, P. E. (2017). </w:t>
      </w:r>
      <w:r w:rsidRPr="00A841EE">
        <w:rPr>
          <w:rFonts w:ascii="Ebrima" w:hAnsi="Ebrima" w:cs="Arial"/>
          <w:sz w:val="22"/>
          <w:szCs w:val="22"/>
          <w:lang w:val="en-US"/>
        </w:rPr>
        <w:t xml:space="preserve">Fractional Anisotropy. Encyclopedia of Clinical Neuropsychology, 1. </w:t>
      </w:r>
      <w:hyperlink r:id="rId111"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0" w:name="zell2015"/>
      <w:bookmarkEnd w:id="419"/>
      <w:r w:rsidRPr="00D84C3C">
        <w:rPr>
          <w:rFonts w:ascii="Ebrima" w:hAnsi="Ebrima" w:cs="Arial"/>
          <w:sz w:val="22"/>
          <w:szCs w:val="22"/>
        </w:rPr>
        <w:t xml:space="preserve">Zell, E., </w:t>
      </w:r>
      <w:proofErr w:type="spellStart"/>
      <w:r w:rsidRPr="00D84C3C">
        <w:rPr>
          <w:rFonts w:ascii="Ebrima" w:hAnsi="Ebrima" w:cs="Arial"/>
          <w:sz w:val="22"/>
          <w:szCs w:val="22"/>
        </w:rPr>
        <w:t>Krizan</w:t>
      </w:r>
      <w:proofErr w:type="spellEnd"/>
      <w:r w:rsidRPr="00D84C3C">
        <w:rPr>
          <w:rFonts w:ascii="Ebrima" w:hAnsi="Ebrima" w:cs="Arial"/>
          <w:sz w:val="22"/>
          <w:szCs w:val="22"/>
        </w:rPr>
        <w:t xml:space="preserve">, Z., &amp; Teeter, S. R. (2015). Evaluating gender similarities and differences using </w:t>
      </w:r>
      <w:proofErr w:type="spellStart"/>
      <w:r w:rsidRPr="00D84C3C">
        <w:rPr>
          <w:rFonts w:ascii="Ebrima" w:hAnsi="Ebrima" w:cs="Arial"/>
          <w:sz w:val="22"/>
          <w:szCs w:val="22"/>
        </w:rPr>
        <w:t>metasynthesis</w:t>
      </w:r>
      <w:proofErr w:type="spellEnd"/>
      <w:r w:rsidRPr="00D84C3C">
        <w:rPr>
          <w:rFonts w:ascii="Ebrima" w:hAnsi="Ebrima" w:cs="Arial"/>
          <w:sz w:val="22"/>
          <w:szCs w:val="22"/>
        </w:rPr>
        <w:t xml:space="preserve">. </w:t>
      </w:r>
      <w:r w:rsidRPr="00B36A39">
        <w:rPr>
          <w:rFonts w:ascii="Ebrima" w:hAnsi="Ebrima" w:cs="Arial"/>
          <w:sz w:val="22"/>
          <w:szCs w:val="22"/>
          <w:lang w:val="de-DE"/>
        </w:rPr>
        <w:t xml:space="preserve">American </w:t>
      </w:r>
      <w:proofErr w:type="spellStart"/>
      <w:r w:rsidRPr="00B36A39">
        <w:rPr>
          <w:rFonts w:ascii="Ebrima" w:hAnsi="Ebrima" w:cs="Arial"/>
          <w:sz w:val="22"/>
          <w:szCs w:val="22"/>
          <w:lang w:val="de-DE"/>
        </w:rPr>
        <w:t>Psychologist</w:t>
      </w:r>
      <w:proofErr w:type="spellEnd"/>
      <w:r w:rsidRPr="00B36A39">
        <w:rPr>
          <w:rFonts w:ascii="Ebrima" w:hAnsi="Ebrima" w:cs="Arial"/>
          <w:sz w:val="22"/>
          <w:szCs w:val="22"/>
          <w:lang w:val="de-DE"/>
        </w:rPr>
        <w:t xml:space="preserve">, 70(1), 10–20. </w:t>
      </w:r>
      <w:hyperlink r:id="rId112"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421" w:name="zhang2014"/>
      <w:r w:rsidRPr="0013718F">
        <w:rPr>
          <w:rFonts w:ascii="Ebrima" w:hAnsi="Ebrima" w:cs="Arial"/>
          <w:sz w:val="22"/>
          <w:szCs w:val="22"/>
          <w:lang w:val="de-DE"/>
        </w:rPr>
        <w:t xml:space="preserve">Zhang, Y., </w:t>
      </w:r>
      <w:proofErr w:type="spellStart"/>
      <w:r w:rsidRPr="0013718F">
        <w:rPr>
          <w:rFonts w:ascii="Ebrima" w:hAnsi="Ebrima" w:cs="Arial"/>
          <w:sz w:val="22"/>
          <w:szCs w:val="22"/>
          <w:lang w:val="de-DE"/>
        </w:rPr>
        <w:t>Kimberg</w:t>
      </w:r>
      <w:proofErr w:type="spellEnd"/>
      <w:r w:rsidRPr="0013718F">
        <w:rPr>
          <w:rFonts w:ascii="Ebrima" w:hAnsi="Ebrima" w:cs="Arial"/>
          <w:sz w:val="22"/>
          <w:szCs w:val="22"/>
          <w:lang w:val="de-DE"/>
        </w:rPr>
        <w:t xml:space="preserve">, D. Y., </w:t>
      </w:r>
      <w:proofErr w:type="spellStart"/>
      <w:r w:rsidRPr="0013718F">
        <w:rPr>
          <w:rFonts w:ascii="Ebrima" w:hAnsi="Ebrima" w:cs="Arial"/>
          <w:sz w:val="22"/>
          <w:szCs w:val="22"/>
          <w:lang w:val="de-DE"/>
        </w:rPr>
        <w:t>Coslett</w:t>
      </w:r>
      <w:proofErr w:type="spellEnd"/>
      <w:r w:rsidRPr="0013718F">
        <w:rPr>
          <w:rFonts w:ascii="Ebrima" w:hAnsi="Ebrima" w:cs="Arial"/>
          <w:sz w:val="22"/>
          <w:szCs w:val="22"/>
          <w:lang w:val="de-DE"/>
        </w:rPr>
        <w:t xml:space="preserve">,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3"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420"/>
    <w:bookmarkEnd w:id="421"/>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berschrift2"/>
        <w:rPr>
          <w:b w:val="0"/>
        </w:rPr>
      </w:pPr>
      <w:bookmarkStart w:id="422" w:name="_Toc112150486"/>
      <w:r>
        <w:rPr>
          <w:b w:val="0"/>
        </w:rPr>
        <w:t>Data Usage Statement</w:t>
      </w:r>
      <w:bookmarkEnd w:id="422"/>
    </w:p>
    <w:p w14:paraId="531ED5E5" w14:textId="77777777" w:rsidR="003079AB" w:rsidRDefault="003079AB" w:rsidP="003079AB"/>
    <w:p w14:paraId="110E9BCB" w14:textId="1BD789BF" w:rsidR="003079AB" w:rsidRDefault="003079AB" w:rsidP="003079AB">
      <w:r>
        <w:t xml:space="preserve">To the largest part, custom </w:t>
      </w:r>
      <w:proofErr w:type="gramStart"/>
      <w:r>
        <w:t>MATLAB</w:t>
      </w:r>
      <w:proofErr w:type="gramEnd"/>
      <w:r>
        <w:t xml:space="preserve"> </w:t>
      </w:r>
      <w:commentRangeStart w:id="423"/>
      <w:ins w:id="424" w:author="Smaczny, Stefan" w:date="2022-09-05T16:34:00Z">
        <w:r w:rsidR="00C7779C">
          <w:t>and R</w:t>
        </w:r>
      </w:ins>
      <w:commentRangeEnd w:id="423"/>
      <w:r w:rsidR="0072314A">
        <w:rPr>
          <w:rStyle w:val="Kommentarzeichen"/>
        </w:rPr>
        <w:commentReference w:id="423"/>
      </w:r>
      <w:ins w:id="425" w:author="Smaczny, Stefan" w:date="2022-09-05T16:34:00Z">
        <w:r w:rsidR="00C7779C">
          <w:t xml:space="preserve"> </w:t>
        </w:r>
      </w:ins>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4" w:history="1">
        <w:r w:rsidR="00105A79" w:rsidRPr="00105A79">
          <w:rPr>
            <w:rStyle w:val="Hyperlink"/>
            <w:rFonts w:ascii="Ebrima" w:hAnsi="Ebrima"/>
          </w:rPr>
          <w:t xml:space="preserve">10.17632/c8n42jz525.1 </w:t>
        </w:r>
      </w:hyperlink>
      <w:r w:rsidR="00105A79">
        <w:t xml:space="preserve"> </w:t>
      </w:r>
    </w:p>
    <w:p w14:paraId="70A1A2C4" w14:textId="36CC1F82" w:rsidR="00550405" w:rsidRDefault="00550405" w:rsidP="003079AB">
      <w:pPr>
        <w:rPr>
          <w:ins w:id="426" w:author="Smaczny, Stefan" w:date="2022-09-05T16:34:00Z"/>
        </w:rPr>
      </w:pPr>
      <w:proofErr w:type="spellStart"/>
      <w:r>
        <w:t>Smaczny</w:t>
      </w:r>
      <w:proofErr w:type="spellEnd"/>
      <w:r>
        <w:t>, S</w:t>
      </w:r>
      <w:r w:rsidR="00EA0F10">
        <w:t>.</w:t>
      </w:r>
      <w:r>
        <w:t xml:space="preserve"> (2022). </w:t>
      </w:r>
      <w:r w:rsidRPr="00550405">
        <w:t xml:space="preserve">Left angular gyrus disconnection impairs multiplication fact retrieval, descriptive </w:t>
      </w:r>
      <w:proofErr w:type="gramStart"/>
      <w:r w:rsidRPr="00550405">
        <w:t>data</w:t>
      </w:r>
      <w:proofErr w:type="gramEnd"/>
      <w:r w:rsidRPr="00550405">
        <w:t xml:space="preserve"> and s</w:t>
      </w:r>
      <w:r>
        <w:t>cripts. Mendeley Data, V2, DOI:</w:t>
      </w:r>
      <w:r w:rsidRPr="00550405">
        <w:t xml:space="preserve"> </w:t>
      </w:r>
      <w:hyperlink r:id="rId115" w:history="1">
        <w:r w:rsidRPr="00550405">
          <w:rPr>
            <w:rStyle w:val="Hyperlink"/>
            <w:rFonts w:ascii="Ebrima" w:hAnsi="Ebrima"/>
          </w:rPr>
          <w:t>10.17632/yjkr647mzb.2</w:t>
        </w:r>
      </w:hyperlink>
      <w:r>
        <w:t xml:space="preserve"> </w:t>
      </w:r>
    </w:p>
    <w:p w14:paraId="4FE17DC4" w14:textId="325D4F9A" w:rsidR="00C7779C" w:rsidRDefault="00C7779C" w:rsidP="003079AB">
      <w:ins w:id="427" w:author="Smaczny, Stefan" w:date="2022-09-05T16:34:00Z">
        <w:r w:rsidRPr="00C7779C">
          <w:t>https://github.com/ssmaczny/Stefan-Smaczny-Neuropsychology/blob/master/Bayesian%</w:t>
        </w:r>
        <w:commentRangeStart w:id="428"/>
        <w:r w:rsidRPr="00C7779C">
          <w:t>20Disconnection</w:t>
        </w:r>
      </w:ins>
      <w:commentRangeEnd w:id="428"/>
      <w:ins w:id="429" w:author="Smaczny, Stefan" w:date="2022-09-05T16:35:00Z">
        <w:r>
          <w:rPr>
            <w:rStyle w:val="Kommentarzeichen"/>
          </w:rPr>
          <w:commentReference w:id="428"/>
        </w:r>
      </w:ins>
      <w:ins w:id="430" w:author="Smaczny, Stefan" w:date="2022-09-05T16:34:00Z">
        <w:r w:rsidRPr="00C7779C">
          <w:t>%20R.R</w:t>
        </w:r>
      </w:ins>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16"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431" w:name="_Toc112150487"/>
      <w:r w:rsidRPr="00F76B93">
        <w:rPr>
          <w:b w:val="0"/>
          <w:bCs w:val="0"/>
        </w:rPr>
        <w:t>Appendix</w:t>
      </w:r>
      <w:bookmarkEnd w:id="431"/>
    </w:p>
    <w:p w14:paraId="147D8AAF" w14:textId="77777777" w:rsidR="00F76B93" w:rsidRPr="00F76B93" w:rsidRDefault="00F76B93" w:rsidP="00F76B93"/>
    <w:p w14:paraId="2CAAA965" w14:textId="33904D51" w:rsidR="0089785B" w:rsidRDefault="00F76B93" w:rsidP="00F76B93">
      <w:pPr>
        <w:pStyle w:val="berschrift3"/>
      </w:pPr>
      <w:bookmarkStart w:id="432" w:name="_Toc112150488"/>
      <w:bookmarkStart w:id="433" w:name="appendixA"/>
      <w:r>
        <w:t>Appendix A: List of Abbreviations</w:t>
      </w:r>
      <w:bookmarkEnd w:id="432"/>
    </w:p>
    <w:bookmarkEnd w:id="433"/>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commentRangeStart w:id="434"/>
            <w:r w:rsidRPr="00A72E7A">
              <w:t xml:space="preserve">Generalised </w:t>
            </w:r>
            <w:commentRangeEnd w:id="434"/>
            <w:r w:rsidR="00F904B7">
              <w:rPr>
                <w:rStyle w:val="Kommentarzeichen"/>
              </w:rPr>
              <w:commentReference w:id="434"/>
            </w:r>
            <w:r w:rsidRPr="00A72E7A">
              <w:t>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proofErr w:type="spellStart"/>
            <w:r>
              <w:t>pSTS</w:t>
            </w:r>
            <w:proofErr w:type="spellEnd"/>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FD9D263" w:rsidR="00235BF2" w:rsidRDefault="00235BF2" w:rsidP="00F76B93">
            <w:pPr>
              <w:rPr>
                <w:lang w:val="en-US"/>
              </w:rPr>
            </w:pPr>
            <w:r>
              <w:rPr>
                <w:lang w:val="en-US"/>
              </w:rPr>
              <w:t xml:space="preserve">Region </w:t>
            </w:r>
            <w:ins w:id="435" w:author="Lisa" w:date="2022-09-12T16:32:00Z">
              <w:r w:rsidR="00EF4778">
                <w:rPr>
                  <w:lang w:val="en-US"/>
                </w:rPr>
                <w:t>o</w:t>
              </w:r>
            </w:ins>
            <w:del w:id="436" w:author="Lisa" w:date="2022-09-12T16:32:00Z">
              <w:r w:rsidDel="00EF4778">
                <w:rPr>
                  <w:lang w:val="en-US"/>
                </w:rPr>
                <w:delText>O</w:delText>
              </w:r>
            </w:del>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437" w:name="appendixB"/>
      <w:r>
        <w:br w:type="page"/>
      </w:r>
    </w:p>
    <w:p w14:paraId="722532CD" w14:textId="00BE68E9" w:rsidR="0089785B" w:rsidRDefault="00AE3409" w:rsidP="00A72E7A">
      <w:pPr>
        <w:pStyle w:val="berschrift3"/>
      </w:pPr>
      <w:bookmarkStart w:id="438" w:name="_Toc112150489"/>
      <w:r>
        <w:t xml:space="preserve">Appendix B: </w:t>
      </w:r>
      <w:r w:rsidR="003F28FA">
        <w:t>Supplementary</w:t>
      </w:r>
      <w:r>
        <w:t xml:space="preserve"> </w:t>
      </w:r>
      <w:r w:rsidR="006D5155">
        <w:t>Table</w:t>
      </w:r>
      <w:r>
        <w:t xml:space="preserve">s and </w:t>
      </w:r>
      <w:r w:rsidR="006D5155">
        <w:t>Figure</w:t>
      </w:r>
      <w:r w:rsidR="008F1B24">
        <w:t>s</w:t>
      </w:r>
      <w:bookmarkEnd w:id="438"/>
    </w:p>
    <w:p w14:paraId="5317A780" w14:textId="4AEBDE06" w:rsidR="00AE3409" w:rsidRDefault="003F28FA" w:rsidP="0089785B">
      <w:bookmarkStart w:id="439" w:name="tableS01a"/>
      <w:bookmarkEnd w:id="437"/>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439"/>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commentRangeStart w:id="440"/>
            <w:r>
              <w:rPr>
                <w:sz w:val="18"/>
                <w:szCs w:val="18"/>
              </w:rPr>
              <w:t>0.058</w:t>
            </w:r>
            <w:r>
              <w:rPr>
                <w:sz w:val="18"/>
                <w:szCs w:val="18"/>
                <w:vertAlign w:val="superscript"/>
              </w:rPr>
              <w:t>a</w:t>
            </w:r>
            <w:commentRangeEnd w:id="440"/>
            <w:r w:rsidR="00845A98">
              <w:rPr>
                <w:rStyle w:val="Kommentarzeichen"/>
              </w:rPr>
              <w:commentReference w:id="440"/>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441"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441"/>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fldChar w:fldCharType="begin"/>
      </w:r>
      <w:r>
        <w:instrText xml:space="preserve"> HYPERLINK \l "rordenkarnath2010" </w:instrText>
      </w:r>
      <w:r>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Pr>
          <w:rStyle w:val="Hyperlink"/>
          <w:rFonts w:ascii="Ebrima" w:hAnsi="Ebrima"/>
          <w:sz w:val="18"/>
          <w:szCs w:val="18"/>
          <w:lang w:val="en-US"/>
        </w:rPr>
        <w:fldChar w:fldCharType="end"/>
      </w:r>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442" w:name="tableS02"/>
      <w:r>
        <w:rPr>
          <w:b/>
          <w:bCs/>
        </w:rPr>
        <w:br w:type="page"/>
      </w:r>
    </w:p>
    <w:p w14:paraId="3955CF96" w14:textId="4A952CC5" w:rsidR="00A72E7A" w:rsidRPr="009C731D" w:rsidRDefault="003F28FA" w:rsidP="0089785B">
      <w:r>
        <w:rPr>
          <w:b/>
          <w:bCs/>
        </w:rPr>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commentRangeStart w:id="443"/>
      <w:r w:rsidR="009C731D" w:rsidRPr="009C731D">
        <w:t xml:space="preserve">Used Scan Modalities </w:t>
      </w:r>
      <w:commentRangeEnd w:id="443"/>
      <w:r w:rsidR="00845A98">
        <w:rPr>
          <w:rStyle w:val="Kommentarzeichen"/>
        </w:rPr>
        <w:commentReference w:id="443"/>
      </w:r>
      <w:r w:rsidR="009C731D" w:rsidRPr="009C731D">
        <w:t>for all patients</w:t>
      </w:r>
    </w:p>
    <w:bookmarkEnd w:id="442"/>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237567F8" w:rsidR="008F1B24" w:rsidRDefault="003F28FA" w:rsidP="0089785B">
      <w:bookmarkStart w:id="444" w:name="tableS03"/>
      <w:bookmarkStart w:id="445"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 xml:space="preserve">of significant disconnections per </w:t>
      </w:r>
      <w:proofErr w:type="gramStart"/>
      <w:r w:rsidR="001E66E8">
        <w:t>Region</w:t>
      </w:r>
      <w:proofErr w:type="gramEnd"/>
      <w:r w:rsidR="001E66E8">
        <w:t xml:space="preserve"> at p = 0.05</w:t>
      </w:r>
    </w:p>
    <w:bookmarkEnd w:id="444"/>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w:t>
            </w:r>
            <w:proofErr w:type="spellStart"/>
            <w:r w:rsidR="00EC203E" w:rsidRPr="00EC203E">
              <w:rPr>
                <w:b w:val="0"/>
                <w:sz w:val="16"/>
                <w:szCs w:val="18"/>
              </w:rPr>
              <w:t>Amyg</w:t>
            </w:r>
            <w:proofErr w:type="spellEnd"/>
            <w:r w:rsidR="00EC203E" w:rsidRPr="00EC203E">
              <w:rPr>
                <w:b w:val="0"/>
                <w:sz w:val="16"/>
                <w:szCs w:val="18"/>
              </w:rPr>
              <w:t>)</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w:t>
            </w:r>
            <w:proofErr w:type="spellStart"/>
            <w:r w:rsidR="00EC203E">
              <w:rPr>
                <w:b w:val="0"/>
                <w:sz w:val="16"/>
                <w:szCs w:val="18"/>
              </w:rPr>
              <w:t>Hipp</w:t>
            </w:r>
            <w:proofErr w:type="spellEnd"/>
            <w:r w:rsidR="00EC203E">
              <w:rPr>
                <w:b w:val="0"/>
                <w:sz w:val="16"/>
                <w:szCs w:val="18"/>
              </w:rPr>
              <w:t>)</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w:t>
            </w:r>
            <w:proofErr w:type="spellStart"/>
            <w:r w:rsidR="00EC203E" w:rsidRPr="00EC203E">
              <w:rPr>
                <w:b w:val="0"/>
                <w:sz w:val="16"/>
                <w:szCs w:val="18"/>
              </w:rPr>
              <w:t>LOcC</w:t>
            </w:r>
            <w:proofErr w:type="spellEnd"/>
            <w:r w:rsidR="00EC203E" w:rsidRPr="00EC203E">
              <w:rPr>
                <w:b w:val="0"/>
                <w:sz w:val="16"/>
                <w:szCs w:val="18"/>
              </w:rPr>
              <w:t>)</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w:t>
            </w:r>
            <w:proofErr w:type="spellStart"/>
            <w:r w:rsidR="002B0A6A" w:rsidRPr="002B0A6A">
              <w:rPr>
                <w:b w:val="0"/>
                <w:sz w:val="16"/>
                <w:szCs w:val="18"/>
              </w:rPr>
              <w:t>MVOcC</w:t>
            </w:r>
            <w:proofErr w:type="spellEnd"/>
            <w:r w:rsidR="002B0A6A" w:rsidRPr="002B0A6A">
              <w:rPr>
                <w:b w:val="0"/>
                <w:sz w:val="16"/>
                <w:szCs w:val="18"/>
              </w:rPr>
              <w:t>)</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proofErr w:type="spellStart"/>
            <w:r w:rsidRPr="0032272E">
              <w:rPr>
                <w:sz w:val="18"/>
                <w:szCs w:val="18"/>
              </w:rPr>
              <w:t>P</w:t>
            </w:r>
            <w:r w:rsidR="002B0A6A">
              <w:rPr>
                <w:sz w:val="18"/>
                <w:szCs w:val="18"/>
              </w:rPr>
              <w:t>re</w:t>
            </w:r>
            <w:r w:rsidRPr="0032272E">
              <w:rPr>
                <w:sz w:val="18"/>
                <w:szCs w:val="18"/>
              </w:rPr>
              <w:t>cun</w:t>
            </w:r>
            <w:r w:rsidR="002B0A6A">
              <w:rPr>
                <w:sz w:val="18"/>
                <w:szCs w:val="18"/>
              </w:rPr>
              <w:t>eus</w:t>
            </w:r>
            <w:proofErr w:type="spellEnd"/>
            <w:r w:rsidR="002B0A6A">
              <w:rPr>
                <w:sz w:val="18"/>
                <w:szCs w:val="18"/>
              </w:rPr>
              <w:t xml:space="preserve"> </w:t>
            </w:r>
            <w:r w:rsidR="002B0A6A">
              <w:rPr>
                <w:b w:val="0"/>
                <w:sz w:val="16"/>
                <w:szCs w:val="18"/>
              </w:rPr>
              <w:t>(</w:t>
            </w:r>
            <w:proofErr w:type="spellStart"/>
            <w:r w:rsidR="002B0A6A">
              <w:rPr>
                <w:b w:val="0"/>
                <w:sz w:val="16"/>
                <w:szCs w:val="18"/>
              </w:rPr>
              <w:t>Pcun</w:t>
            </w:r>
            <w:proofErr w:type="spellEnd"/>
            <w:r w:rsidR="002B0A6A">
              <w:rPr>
                <w:b w:val="0"/>
                <w:sz w:val="16"/>
                <w:szCs w:val="18"/>
              </w:rPr>
              <w:t>)</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w:t>
            </w:r>
            <w:proofErr w:type="spellStart"/>
            <w:r w:rsidR="002B0A6A">
              <w:rPr>
                <w:b w:val="0"/>
                <w:sz w:val="16"/>
                <w:szCs w:val="18"/>
              </w:rPr>
              <w:t>PoG</w:t>
            </w:r>
            <w:proofErr w:type="spellEnd"/>
            <w:r w:rsidR="002B0A6A">
              <w:rPr>
                <w:b w:val="0"/>
                <w:sz w:val="16"/>
                <w:szCs w:val="18"/>
              </w:rPr>
              <w:t>)</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w:t>
            </w:r>
            <w:proofErr w:type="spellStart"/>
            <w:r w:rsidRPr="002B0A6A">
              <w:rPr>
                <w:b w:val="0"/>
                <w:sz w:val="16"/>
                <w:szCs w:val="18"/>
              </w:rPr>
              <w:t>pSTS</w:t>
            </w:r>
            <w:proofErr w:type="spellEnd"/>
            <w:r w:rsidRPr="002B0A6A">
              <w:rPr>
                <w:b w:val="0"/>
                <w:sz w:val="16"/>
                <w:szCs w:val="18"/>
              </w:rPr>
              <w:t>)</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w:t>
            </w:r>
            <w:proofErr w:type="spellStart"/>
            <w:r w:rsidR="002B0A6A" w:rsidRPr="002B0A6A">
              <w:rPr>
                <w:b w:val="0"/>
                <w:sz w:val="16"/>
                <w:szCs w:val="18"/>
              </w:rPr>
              <w:t>Tha</w:t>
            </w:r>
            <w:proofErr w:type="spellEnd"/>
            <w:r w:rsidR="002B0A6A" w:rsidRPr="002B0A6A">
              <w:rPr>
                <w:b w:val="0"/>
                <w:sz w:val="16"/>
                <w:szCs w:val="18"/>
              </w:rPr>
              <w:t>)</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lang w:val="en-US"/>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lang w:val="en-US"/>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lang w:val="en-US"/>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445"/>
    <w:p w14:paraId="1BD9A7C6" w14:textId="4164BDDA" w:rsidR="008D0B96" w:rsidRDefault="008D0B96" w:rsidP="0030542C">
      <w:pPr>
        <w:jc w:val="center"/>
      </w:pPr>
    </w:p>
    <w:p w14:paraId="6DA9E858" w14:textId="6FEEB39D" w:rsidR="008D0B96" w:rsidRDefault="003F28FA" w:rsidP="0089785B">
      <w:bookmarkStart w:id="446"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446"/>
    <w:p w14:paraId="50F1F5E0" w14:textId="492F4311" w:rsidR="008D0B96" w:rsidRDefault="001434D6" w:rsidP="001434D6">
      <w:pPr>
        <w:jc w:val="center"/>
      </w:pPr>
      <w:r w:rsidRPr="001434D6">
        <w:rPr>
          <w:noProof/>
          <w:lang w:val="en-US"/>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lang w:val="en-US"/>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t>Male Control:</w:t>
      </w:r>
    </w:p>
    <w:p w14:paraId="2252CDF8" w14:textId="22C9896C" w:rsidR="001434D6" w:rsidRDefault="001434D6" w:rsidP="001434D6">
      <w:pPr>
        <w:jc w:val="center"/>
      </w:pPr>
      <w:r w:rsidRPr="001434D6">
        <w:rPr>
          <w:noProof/>
          <w:lang w:val="en-US"/>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447"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447"/>
    <w:p w14:paraId="68A3A939" w14:textId="00451386" w:rsidR="00964D66" w:rsidRDefault="00964D66" w:rsidP="00964D66">
      <w:pPr>
        <w:jc w:val="center"/>
      </w:pPr>
      <w:r>
        <w:t>All:</w:t>
      </w:r>
    </w:p>
    <w:p w14:paraId="5B655B8E" w14:textId="750AAD5B" w:rsidR="00964D66" w:rsidRDefault="00964D66" w:rsidP="00964D66">
      <w:pPr>
        <w:jc w:val="center"/>
      </w:pPr>
      <w:r w:rsidRPr="00964D66">
        <w:rPr>
          <w:noProof/>
          <w:lang w:val="en-US"/>
        </w:rPr>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rPr>
          <w:noProof/>
          <w:lang w:val="en-US"/>
        </w:rPr>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rPr>
          <w:noProof/>
          <w:lang w:val="en-US"/>
        </w:rPr>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448" w:name="figureS03"/>
      <w:r w:rsidRPr="00964D66">
        <w:rPr>
          <w:b/>
          <w:bCs/>
        </w:rPr>
        <w:t>Supplementary Figure 3:</w:t>
      </w:r>
      <w:r>
        <w:t xml:space="preserve"> </w:t>
      </w:r>
      <w:bookmarkEnd w:id="448"/>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lang w:val="en-US"/>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lang w:val="en-US"/>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lang w:val="en-US"/>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berschrift3"/>
      </w:pPr>
      <w:bookmarkStart w:id="449" w:name="_Appendix_C:_Supplementary"/>
      <w:bookmarkEnd w:id="449"/>
      <w:r>
        <w:t xml:space="preserve">Appendix C: </w:t>
      </w:r>
      <w:commentRangeStart w:id="450"/>
      <w:r w:rsidR="003F28FA">
        <w:t>Supplementary</w:t>
      </w:r>
      <w:r>
        <w:t xml:space="preserve"> </w:t>
      </w:r>
      <w:commentRangeEnd w:id="450"/>
      <w:r w:rsidR="00A3206B">
        <w:rPr>
          <w:rStyle w:val="Kommentarzeichen"/>
          <w:rFonts w:ascii="Ebrima" w:eastAsiaTheme="minorEastAsia" w:hAnsi="Ebrima" w:cstheme="minorBidi"/>
          <w:spacing w:val="0"/>
        </w:rPr>
        <w:commentReference w:id="450"/>
      </w:r>
      <w:r>
        <w:t>Analyses</w:t>
      </w:r>
    </w:p>
    <w:p w14:paraId="50907BE2" w14:textId="51ED66A4" w:rsidR="00D9584B" w:rsidRDefault="00D9584B" w:rsidP="00D9584B"/>
    <w:p w14:paraId="1B877DBE" w14:textId="351503C9" w:rsidR="00D9584B" w:rsidRPr="00D9584B" w:rsidRDefault="003F28FA" w:rsidP="00D9584B">
      <w:bookmarkStart w:id="451"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451"/>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xml:space="preserve">. For this, we used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proofErr w:type="spellStart"/>
        <w:r w:rsidRPr="00662F46">
          <w:rPr>
            <w:rStyle w:val="Hyperlink"/>
            <w:rFonts w:ascii="Ebrima" w:hAnsi="Ebrima"/>
          </w:rPr>
          <w:t>Herbet</w:t>
        </w:r>
        <w:proofErr w:type="spellEnd"/>
        <w:r w:rsidRPr="00662F46">
          <w:rPr>
            <w:rStyle w:val="Hyperlink"/>
            <w:rFonts w:ascii="Ebrima" w:hAnsi="Ebrima"/>
          </w:rPr>
          <w:t xml:space="preserve"> &amp; </w:t>
        </w:r>
        <w:proofErr w:type="spellStart"/>
        <w:r w:rsidRPr="00662F46">
          <w:rPr>
            <w:rStyle w:val="Hyperlink"/>
            <w:rFonts w:ascii="Ebrima" w:hAnsi="Ebrima"/>
          </w:rPr>
          <w:t>Duffau</w:t>
        </w:r>
        <w:proofErr w:type="spellEnd"/>
        <w:r w:rsidRPr="00662F46">
          <w:rPr>
            <w:rStyle w:val="Hyperlink"/>
            <w:rFonts w:ascii="Ebrima" w:hAnsi="Ebrima"/>
          </w:rPr>
          <w:t>,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w:t>
      </w:r>
      <w:proofErr w:type="spellStart"/>
      <w:r>
        <w:t>parcel-wise</w:t>
      </w:r>
      <w:proofErr w:type="spellEnd"/>
      <w:r>
        <w:t xml:space="preserv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proofErr w:type="spellStart"/>
        <w:r w:rsidR="00477C25" w:rsidRPr="009D22BB">
          <w:rPr>
            <w:rStyle w:val="Hyperlink"/>
            <w:rFonts w:ascii="Ebrima" w:hAnsi="Ebrima"/>
          </w:rPr>
          <w:t>Andraszewicz</w:t>
        </w:r>
        <w:proofErr w:type="spellEnd"/>
        <w:r w:rsidR="00477C25" w:rsidRPr="009D22BB">
          <w:rPr>
            <w:rStyle w:val="Hyperlink"/>
            <w:rFonts w:ascii="Ebrima" w:hAnsi="Ebrima"/>
          </w:rPr>
          <w:t xml:space="preserve">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452" w:name="analysisS2"/>
      <w:r>
        <w:rPr>
          <w:b/>
        </w:rPr>
        <w:t>Supplementary</w:t>
      </w:r>
      <w:r w:rsidR="002C44D8" w:rsidRPr="002C44D8">
        <w:rPr>
          <w:b/>
        </w:rPr>
        <w:t xml:space="preserve"> Analysis 2:</w:t>
      </w:r>
      <w:r w:rsidR="002C44D8">
        <w:t xml:space="preserve"> Bayesian Correlation for </w:t>
      </w:r>
      <w:r w:rsidR="0002712B">
        <w:t>Increase of Indirect SSPLs</w:t>
      </w:r>
    </w:p>
    <w:bookmarkEnd w:id="452"/>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xml:space="preserve">) scripts employing the </w:t>
      </w:r>
      <w:proofErr w:type="spellStart"/>
      <w:r>
        <w:t>R.matlab</w:t>
      </w:r>
      <w:proofErr w:type="spellEnd"/>
      <w:r>
        <w:t xml:space="preserve"> (</w:t>
      </w:r>
      <w:hyperlink w:anchor="bengtsson2018" w:history="1">
        <w:r w:rsidRPr="0024272E">
          <w:rPr>
            <w:rStyle w:val="Hyperlink"/>
            <w:rFonts w:ascii="Ebrima" w:hAnsi="Ebrima"/>
          </w:rPr>
          <w:t>Bengtsson, 2018</w:t>
        </w:r>
      </w:hyperlink>
      <w:r>
        <w:t xml:space="preserve">), </w:t>
      </w:r>
      <w:proofErr w:type="spellStart"/>
      <w:r>
        <w:t>tidyr</w:t>
      </w:r>
      <w:proofErr w:type="spellEnd"/>
      <w:r>
        <w:t xml:space="preserve"> (</w:t>
      </w:r>
      <w:hyperlink w:anchor="wickhamhenry2019" w:history="1">
        <w:r w:rsidRPr="0024272E">
          <w:rPr>
            <w:rStyle w:val="Hyperlink"/>
            <w:rFonts w:ascii="Ebrima" w:hAnsi="Ebrima"/>
          </w:rPr>
          <w:t>Wickham &amp; Henry, 2019</w:t>
        </w:r>
      </w:hyperlink>
      <w:r>
        <w:t xml:space="preserve">) and </w:t>
      </w:r>
      <w:proofErr w:type="spellStart"/>
      <w:r>
        <w:t>dplyr</w:t>
      </w:r>
      <w:proofErr w:type="spellEnd"/>
      <w:r>
        <w:t xml:space="preserve">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SSPL increases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isa" w:date="2022-09-08T19:07:00Z" w:initials="L">
    <w:p w14:paraId="2DF4BF4D" w14:textId="5C94EA39" w:rsidR="00ED44FD" w:rsidRPr="00A54F89" w:rsidRDefault="00ED44FD">
      <w:pPr>
        <w:pStyle w:val="Kommentartext"/>
        <w:rPr>
          <w:lang w:val="de-DE"/>
        </w:rPr>
      </w:pPr>
      <w:r>
        <w:rPr>
          <w:rStyle w:val="Kommentarzeichen"/>
        </w:rPr>
        <w:annotationRef/>
      </w:r>
      <w:r w:rsidRPr="00A54F89">
        <w:rPr>
          <w:lang w:val="de-DE"/>
        </w:rPr>
        <w:t>N</w:t>
      </w:r>
      <w:r>
        <w:rPr>
          <w:lang w:val="de-DE"/>
        </w:rPr>
        <w:t>ur ein allgemeiner Tipp vorne w</w:t>
      </w:r>
      <w:r w:rsidRPr="00A54F89">
        <w:rPr>
          <w:lang w:val="de-DE"/>
        </w:rPr>
        <w:t>e</w:t>
      </w:r>
      <w:r>
        <w:rPr>
          <w:lang w:val="de-DE"/>
        </w:rPr>
        <w:t>g: Es empfiehlt sich meistens, für den Fließtext einen Zeilenabstand von 1.5 zu nehmen, damit es leichter zu lesen ist.</w:t>
      </w:r>
    </w:p>
  </w:comment>
  <w:comment w:id="5" w:author="Lisa" w:date="2022-09-08T18:11:00Z" w:initials="L">
    <w:p w14:paraId="3BA22F5B" w14:textId="2D4BEA55" w:rsidR="00ED44FD" w:rsidRPr="00787CAD" w:rsidRDefault="00ED44FD">
      <w:pPr>
        <w:pStyle w:val="Kommentartext"/>
        <w:rPr>
          <w:lang w:val="de-DE"/>
        </w:rPr>
      </w:pPr>
      <w:r>
        <w:rPr>
          <w:rStyle w:val="Kommentarzeichen"/>
        </w:rPr>
        <w:annotationRef/>
      </w:r>
      <w:r w:rsidRPr="00787CAD">
        <w:rPr>
          <w:lang w:val="de-DE"/>
        </w:rPr>
        <w:t xml:space="preserve">Hier fehlt noch der </w:t>
      </w:r>
      <w:r>
        <w:rPr>
          <w:lang w:val="de-DE"/>
        </w:rPr>
        <w:t xml:space="preserve">wichtige </w:t>
      </w:r>
      <w:r w:rsidRPr="00787CAD">
        <w:rPr>
          <w:lang w:val="de-DE"/>
        </w:rPr>
        <w:t>(Halb)</w:t>
      </w:r>
      <w:r>
        <w:rPr>
          <w:lang w:val="de-DE"/>
        </w:rPr>
        <w:t>Satz zur Ethikkommission.</w:t>
      </w:r>
    </w:p>
  </w:comment>
  <w:comment w:id="6" w:author="Lisa" w:date="2022-09-08T18:28:00Z" w:initials="L">
    <w:p w14:paraId="232A4300" w14:textId="31CE181D" w:rsidR="00ED44FD" w:rsidRDefault="00ED44FD">
      <w:pPr>
        <w:pStyle w:val="Kommentartext"/>
      </w:pPr>
      <w:r>
        <w:rPr>
          <w:rStyle w:val="Kommentarzeichen"/>
        </w:rPr>
        <w:annotationRef/>
      </w:r>
      <w:r>
        <w:t xml:space="preserve">Right hemisphere stroke! :-) </w:t>
      </w:r>
      <w:r>
        <w:br/>
        <w:t>No bilateral strokes</w:t>
      </w:r>
    </w:p>
  </w:comment>
  <w:comment w:id="9" w:author="Lisa" w:date="2022-09-08T18:18:00Z" w:initials="L">
    <w:p w14:paraId="1FF06CCB" w14:textId="7C29C5EB" w:rsidR="00ED44FD" w:rsidRPr="00787CAD" w:rsidRDefault="00ED44FD">
      <w:pPr>
        <w:pStyle w:val="Kommentartext"/>
        <w:rPr>
          <w:lang w:val="de-DE"/>
        </w:rPr>
      </w:pPr>
      <w:r>
        <w:rPr>
          <w:rStyle w:val="Kommentarzeichen"/>
        </w:rPr>
        <w:annotationRef/>
      </w:r>
      <w:r w:rsidRPr="00787CAD">
        <w:rPr>
          <w:lang w:val="de-DE"/>
        </w:rPr>
        <w:t xml:space="preserve">Hier bin ich etwas drüber gestolpert. </w:t>
      </w:r>
      <w:r>
        <w:rPr>
          <w:lang w:val="de-DE"/>
        </w:rPr>
        <w:t>Vlt. Eher konkret „entweder in beiden Tests über oder unter der Schwelle für pathologischen Neglect“ oder sowas. „Symptoms“ ist für meine Begriffe hier zu vage.</w:t>
      </w:r>
    </w:p>
  </w:comment>
  <w:comment w:id="13" w:author="Lisa" w:date="2022-09-08T19:16:00Z" w:initials="L">
    <w:p w14:paraId="48D41671" w14:textId="52354523" w:rsidR="00ED44FD" w:rsidRPr="00DD0CD2" w:rsidRDefault="00ED44FD">
      <w:pPr>
        <w:pStyle w:val="Kommentartext"/>
        <w:rPr>
          <w:lang w:val="de-DE"/>
        </w:rPr>
      </w:pPr>
      <w:r>
        <w:rPr>
          <w:rStyle w:val="Kommentarzeichen"/>
        </w:rPr>
        <w:annotationRef/>
      </w:r>
      <w:r>
        <w:rPr>
          <w:lang w:val="de-DE"/>
        </w:rPr>
        <w:t xml:space="preserve">Ich glaube </w:t>
      </w:r>
      <w:r w:rsidRPr="00DD0CD2">
        <w:rPr>
          <w:lang w:val="de-DE"/>
        </w:rPr>
        <w:t xml:space="preserve">nicht, dass das wirklich </w:t>
      </w:r>
      <w:r>
        <w:rPr>
          <w:lang w:val="de-DE"/>
        </w:rPr>
        <w:t>Kontrollen waren. Ich würde tatsächlich einfach non-neglect oder without neglect schreiben. Können wir gern nochmal mündlich drüber reden.</w:t>
      </w:r>
    </w:p>
  </w:comment>
  <w:comment w:id="11" w:author="Smaczny, Stefan" w:date="2022-09-05T17:05:00Z" w:initials="SS">
    <w:p w14:paraId="7A4EAD61" w14:textId="358E3FCB" w:rsidR="00ED44FD" w:rsidRPr="00787CAD" w:rsidRDefault="00ED44FD">
      <w:pPr>
        <w:pStyle w:val="Kommentartext"/>
        <w:rPr>
          <w:lang w:val="de-DE"/>
        </w:rPr>
      </w:pPr>
      <w:r>
        <w:rPr>
          <w:rStyle w:val="Kommentarzeichen"/>
        </w:rPr>
        <w:annotationRef/>
      </w:r>
      <w:r w:rsidRPr="00787CAD">
        <w:rPr>
          <w:lang w:val="de-DE"/>
        </w:rPr>
        <w:t>Dadurch, dass das alles in der Tabelle steht, muss es nicht nochmal im Fließtext sein</w:t>
      </w:r>
    </w:p>
  </w:comment>
  <w:comment w:id="12" w:author="Lisa" w:date="2022-09-08T19:19:00Z" w:initials="L">
    <w:p w14:paraId="1CD819B7" w14:textId="6C526945" w:rsidR="00ED44FD" w:rsidRPr="002F4386" w:rsidRDefault="00ED44FD">
      <w:pPr>
        <w:pStyle w:val="Kommentartext"/>
        <w:rPr>
          <w:lang w:val="de-DE"/>
        </w:rPr>
      </w:pPr>
      <w:r>
        <w:rPr>
          <w:rStyle w:val="Kommentarzeichen"/>
        </w:rPr>
        <w:annotationRef/>
      </w:r>
      <w:r w:rsidRPr="002F4386">
        <w:rPr>
          <w:lang w:val="de-DE"/>
        </w:rPr>
        <w:t xml:space="preserve">Stimme zu. Allerdings würde ich den </w:t>
      </w:r>
      <w:r>
        <w:rPr>
          <w:lang w:val="de-DE"/>
        </w:rPr>
        <w:t>Satz zur ntersuchung von Felddefekten und den Absatz zu Neglect (verkürzt) drinnen lassen.</w:t>
      </w:r>
    </w:p>
  </w:comment>
  <w:comment w:id="15" w:author="Lisa" w:date="2022-09-08T19:36:00Z" w:initials="L">
    <w:p w14:paraId="3B6352BA" w14:textId="027C444C" w:rsidR="00ED44FD" w:rsidRPr="00D8053E" w:rsidRDefault="00ED44FD">
      <w:pPr>
        <w:pStyle w:val="Kommentartext"/>
        <w:rPr>
          <w:lang w:val="de-DE"/>
        </w:rPr>
      </w:pPr>
      <w:r>
        <w:rPr>
          <w:rStyle w:val="Kommentarzeichen"/>
        </w:rPr>
        <w:annotationRef/>
      </w:r>
      <w:r w:rsidRPr="00D8053E">
        <w:rPr>
          <w:lang w:val="de-DE"/>
        </w:rPr>
        <w:t xml:space="preserve">Die Tabelle und Legende kommen mir bekannt vor </w:t>
      </w:r>
      <w:r>
        <w:rPr>
          <w:lang w:val="de-DE"/>
        </w:rPr>
        <w:t>:D</w:t>
      </w:r>
    </w:p>
  </w:comment>
  <w:comment w:id="58" w:author="Lisa" w:date="2022-09-08T19:31:00Z" w:initials="L">
    <w:p w14:paraId="27796641" w14:textId="60D39DA9" w:rsidR="00ED44FD" w:rsidRPr="008D4E18" w:rsidRDefault="00ED44FD">
      <w:pPr>
        <w:pStyle w:val="Kommentartext"/>
        <w:rPr>
          <w:lang w:val="de-DE"/>
        </w:rPr>
      </w:pPr>
      <w:r>
        <w:rPr>
          <w:rStyle w:val="Kommentarzeichen"/>
        </w:rPr>
        <w:annotationRef/>
      </w:r>
      <w:r w:rsidRPr="008D4E18">
        <w:rPr>
          <w:lang w:val="de-DE"/>
        </w:rPr>
        <w:t>Sollte kontinuierlich sein</w:t>
      </w:r>
    </w:p>
  </w:comment>
  <w:comment w:id="70" w:author="Lisa" w:date="2022-09-08T19:32:00Z" w:initials="L">
    <w:p w14:paraId="3154490B" w14:textId="2D41CC07" w:rsidR="00ED44FD" w:rsidRPr="008D4E18" w:rsidRDefault="00ED44FD">
      <w:pPr>
        <w:pStyle w:val="Kommentartext"/>
        <w:rPr>
          <w:lang w:val="de-DE"/>
        </w:rPr>
      </w:pPr>
      <w:r>
        <w:rPr>
          <w:rStyle w:val="Kommentarzeichen"/>
        </w:rPr>
        <w:annotationRef/>
      </w:r>
      <w:r w:rsidRPr="008D4E18">
        <w:rPr>
          <w:lang w:val="de-DE"/>
        </w:rPr>
        <w:t xml:space="preserve">Ich persönlich würde </w:t>
      </w:r>
      <w:r>
        <w:rPr>
          <w:lang w:val="de-DE"/>
        </w:rPr>
        <w:t xml:space="preserve">bei den Neglect Tests </w:t>
      </w:r>
      <w:r w:rsidRPr="008D4E18">
        <w:rPr>
          <w:lang w:val="de-DE"/>
        </w:rPr>
        <w:t xml:space="preserve">entweder nur original </w:t>
      </w:r>
      <w:r>
        <w:rPr>
          <w:lang w:val="de-DE"/>
        </w:rPr>
        <w:t>Werte oder nur z-normierte Werte darstellen. Wäre für ersteres.</w:t>
      </w:r>
    </w:p>
  </w:comment>
  <w:comment w:id="81" w:author="Smaczny, Stefan" w:date="2022-09-05T17:08:00Z" w:initials="SS">
    <w:p w14:paraId="248BA9B3" w14:textId="59C2427D" w:rsidR="00ED44FD" w:rsidRPr="00787CAD" w:rsidRDefault="00ED44FD">
      <w:pPr>
        <w:pStyle w:val="Kommentartext"/>
        <w:rPr>
          <w:lang w:val="de-DE"/>
        </w:rPr>
      </w:pPr>
      <w:r>
        <w:rPr>
          <w:rStyle w:val="Kommentarzeichen"/>
        </w:rPr>
        <w:annotationRef/>
      </w:r>
      <w:r w:rsidRPr="00787CAD">
        <w:rPr>
          <w:lang w:val="de-DE"/>
        </w:rPr>
        <w:t>Üblicherweise ist das bei APA-Tabellen so, dass man eine dicke Linie oben hat, dann eine nach der Header Zeile, und eine ganz am Schluss</w:t>
      </w:r>
    </w:p>
  </w:comment>
  <w:comment w:id="86" w:author="Smaczny, Stefan" w:date="2022-09-05T17:37:00Z" w:initials="SS">
    <w:p w14:paraId="1B95A407" w14:textId="215116D9" w:rsidR="00ED44FD" w:rsidRPr="00787CAD" w:rsidRDefault="00ED44FD">
      <w:pPr>
        <w:pStyle w:val="Kommentartext"/>
        <w:rPr>
          <w:lang w:val="de-DE"/>
        </w:rPr>
      </w:pPr>
      <w:r>
        <w:rPr>
          <w:rStyle w:val="Kommentarzeichen"/>
        </w:rPr>
        <w:annotationRef/>
      </w:r>
      <w:r w:rsidRPr="00787CAD">
        <w:rPr>
          <w:lang w:val="de-DE"/>
        </w:rPr>
        <w:t>Warum nur p-Werte? Ist das in anderen Papern auch so?</w:t>
      </w:r>
    </w:p>
  </w:comment>
  <w:comment w:id="87" w:author="Lisa" w:date="2022-09-08T19:35:00Z" w:initials="L">
    <w:p w14:paraId="4035D644" w14:textId="450FA486" w:rsidR="00ED44FD" w:rsidRPr="0020347C" w:rsidRDefault="00ED44FD">
      <w:pPr>
        <w:pStyle w:val="Kommentartext"/>
        <w:rPr>
          <w:lang w:val="de-DE"/>
        </w:rPr>
      </w:pPr>
      <w:r>
        <w:rPr>
          <w:rStyle w:val="Kommentarzeichen"/>
        </w:rPr>
        <w:annotationRef/>
      </w:r>
      <w:r w:rsidRPr="0020347C">
        <w:rPr>
          <w:lang w:val="de-DE"/>
        </w:rPr>
        <w:t xml:space="preserve">Ja ist es, zbsp in meinem </w:t>
      </w:r>
      <w:r>
        <w:rPr>
          <w:lang w:val="de-DE"/>
        </w:rPr>
        <w:t>:D</w:t>
      </w:r>
      <w:r>
        <w:rPr>
          <w:lang w:val="de-DE"/>
        </w:rPr>
        <w:br/>
        <w:t>Bei unwichtigen Tests wie eben demographischen Tabellen finde ich das Weglassen der Teststatistik in Ordnung, nur bei essentiellen Tests sollten sie auf alle Fälle mit.</w:t>
      </w:r>
    </w:p>
  </w:comment>
  <w:comment w:id="91" w:author="Lisa" w:date="2022-09-08T19:39:00Z" w:initials="L">
    <w:p w14:paraId="7933D8A8" w14:textId="3AB39C7C" w:rsidR="00ED44FD" w:rsidRPr="00EB1125" w:rsidRDefault="00ED44FD">
      <w:pPr>
        <w:pStyle w:val="Kommentartext"/>
        <w:rPr>
          <w:lang w:val="de-DE"/>
        </w:rPr>
      </w:pPr>
      <w:r>
        <w:rPr>
          <w:rStyle w:val="Kommentarzeichen"/>
        </w:rPr>
        <w:annotationRef/>
      </w:r>
      <w:r w:rsidRPr="00EB1125">
        <w:rPr>
          <w:lang w:val="de-DE"/>
        </w:rPr>
        <w:t>Wenn du für Letter die A</w:t>
      </w:r>
      <w:r>
        <w:rPr>
          <w:lang w:val="de-DE"/>
        </w:rPr>
        <w:t>nzahl angibst, bitte auch für Bells. (Nicht identisch!)</w:t>
      </w:r>
    </w:p>
  </w:comment>
  <w:comment w:id="92" w:author="Smaczny, Stefan" w:date="2022-09-06T16:34:00Z" w:initials="SS">
    <w:p w14:paraId="41733C3F" w14:textId="567C289E" w:rsidR="00ED44FD" w:rsidRPr="00787CAD" w:rsidRDefault="00ED44FD">
      <w:pPr>
        <w:pStyle w:val="Kommentartext"/>
        <w:rPr>
          <w:lang w:val="de-DE"/>
        </w:rPr>
      </w:pPr>
      <w:r>
        <w:rPr>
          <w:rStyle w:val="Kommentarzeichen"/>
        </w:rPr>
        <w:annotationRef/>
      </w:r>
      <w:r w:rsidRPr="00787CAD">
        <w:rPr>
          <w:lang w:val="de-DE"/>
        </w:rPr>
        <w:t>Streng genommen hast du Recht mit 7, aber rein konzeptuell könnte man 8 Punkte machen. Ist irgendwie unsinnig, ist aber so :P</w:t>
      </w:r>
    </w:p>
  </w:comment>
  <w:comment w:id="93" w:author="Lisa" w:date="2022-09-08T19:45:00Z" w:initials="L">
    <w:p w14:paraId="45452C33" w14:textId="112E8C32" w:rsidR="00ED44FD" w:rsidRPr="006C138D" w:rsidRDefault="00ED44FD">
      <w:pPr>
        <w:pStyle w:val="Kommentartext"/>
        <w:rPr>
          <w:lang w:val="de-DE"/>
        </w:rPr>
      </w:pPr>
      <w:r>
        <w:rPr>
          <w:rStyle w:val="Kommentarzeichen"/>
        </w:rPr>
        <w:annotationRef/>
      </w:r>
      <w:r w:rsidRPr="006C138D">
        <w:rPr>
          <w:lang w:val="de-DE"/>
        </w:rPr>
        <w:t>t-test bezüglich mean z-scores? Oder t-tests bezüglich original verhaltensscores</w:t>
      </w:r>
      <w:r>
        <w:rPr>
          <w:lang w:val="de-DE"/>
        </w:rPr>
        <w:t>?</w:t>
      </w:r>
    </w:p>
  </w:comment>
  <w:comment w:id="96" w:author="Lisa" w:date="2022-09-09T16:55:00Z" w:initials="L">
    <w:p w14:paraId="3EB8DE30" w14:textId="2F9C979E" w:rsidR="00ED44FD" w:rsidRDefault="00ED44FD">
      <w:pPr>
        <w:pStyle w:val="Kommentartext"/>
        <w:rPr>
          <w:lang w:val="de-DE"/>
        </w:rPr>
      </w:pPr>
      <w:r>
        <w:rPr>
          <w:rStyle w:val="Kommentarzeichen"/>
        </w:rPr>
        <w:annotationRef/>
      </w:r>
      <w:r w:rsidRPr="00D42A73">
        <w:rPr>
          <w:lang w:val="de-DE"/>
        </w:rPr>
        <w:t>Die 48h-Regel betrifft alle S</w:t>
      </w:r>
      <w:r>
        <w:rPr>
          <w:lang w:val="de-DE"/>
        </w:rPr>
        <w:t>cans, auch wenn du zwei Scans für einen Patienten verwendest.</w:t>
      </w:r>
    </w:p>
    <w:p w14:paraId="25715BB8" w14:textId="34D1B51B" w:rsidR="00ED44FD" w:rsidRDefault="00ED44FD">
      <w:pPr>
        <w:pStyle w:val="Kommentartext"/>
        <w:rPr>
          <w:lang w:val="de-DE"/>
        </w:rPr>
      </w:pPr>
      <w:r>
        <w:rPr>
          <w:lang w:val="de-DE"/>
        </w:rPr>
        <w:t>Das heißt, du solltest im Satz vorher alle Patienten aufzählen, die eben DWI oder FLAIR hatten (d.h. es sollte sich auf 108 ausummieren - auf welchen Scans wurden die Läsionen eingezeichnet?). Das sekundäre Bild für die bessere Normalisierung interessiert für diesen Punkt nicht. Du kannst zusätzlich sagen, dass du für n Patienten zusätzlich ein T1 Bild hattest und weiter unten bei der Noramlisierung/Delineation erklären, dass du eben manchmal zwei Scans verwendet hast.</w:t>
      </w:r>
    </w:p>
    <w:p w14:paraId="26DD666C" w14:textId="1935B508" w:rsidR="00ED44FD" w:rsidRPr="00D42A73" w:rsidRDefault="00ED44FD">
      <w:pPr>
        <w:pStyle w:val="Kommentartext"/>
        <w:rPr>
          <w:lang w:val="en-US"/>
        </w:rPr>
      </w:pPr>
      <w:r w:rsidRPr="00D42A73">
        <w:rPr>
          <w:lang w:val="en-US"/>
        </w:rPr>
        <w:t>You know what I mean?</w:t>
      </w:r>
    </w:p>
  </w:comment>
  <w:comment w:id="106" w:author="Lisa" w:date="2022-09-09T17:12:00Z" w:initials="L">
    <w:p w14:paraId="42C2B287" w14:textId="49199A9B" w:rsidR="00ED44FD" w:rsidRDefault="00ED44FD">
      <w:pPr>
        <w:pStyle w:val="Kommentartext"/>
        <w:rPr>
          <w:lang w:val="de-DE"/>
        </w:rPr>
      </w:pPr>
      <w:r>
        <w:rPr>
          <w:rStyle w:val="Kommentarzeichen"/>
        </w:rPr>
        <w:annotationRef/>
      </w:r>
      <w:r w:rsidRPr="008D6C9E">
        <w:rPr>
          <w:lang w:val="de-DE"/>
        </w:rPr>
        <w:t xml:space="preserve">Dieser Schritt kommt ja erst bei </w:t>
      </w:r>
      <w:r>
        <w:rPr>
          <w:lang w:val="de-DE"/>
        </w:rPr>
        <w:t>„manually reviewed, selected, and modified…“.</w:t>
      </w:r>
    </w:p>
    <w:p w14:paraId="5F89F205" w14:textId="3E2B6432" w:rsidR="00ED44FD" w:rsidRPr="008D6C9E" w:rsidRDefault="00ED44FD">
      <w:pPr>
        <w:pStyle w:val="Kommentartext"/>
        <w:rPr>
          <w:lang w:val="de-DE"/>
        </w:rPr>
      </w:pPr>
      <w:r>
        <w:rPr>
          <w:lang w:val="de-DE"/>
        </w:rPr>
        <w:t>Der Algorithmus tut in Wahrheit für alle Intensitätsschwellen Mappen erstellen, durch die man dann quasi manuell durchklicken kann. Das aber nur zur Info, muss hier nicht stehen.</w:t>
      </w:r>
    </w:p>
  </w:comment>
  <w:comment w:id="107" w:author="Lisa" w:date="2022-09-09T17:15:00Z" w:initials="L">
    <w:p w14:paraId="481F81D1" w14:textId="42F3EE2F" w:rsidR="00ED44FD" w:rsidRPr="00C31192" w:rsidRDefault="00ED44FD">
      <w:pPr>
        <w:pStyle w:val="Kommentartext"/>
        <w:rPr>
          <w:lang w:val="en-US"/>
        </w:rPr>
      </w:pPr>
      <w:r>
        <w:rPr>
          <w:rStyle w:val="Kommentarzeichen"/>
        </w:rPr>
        <w:annotationRef/>
      </w:r>
      <w:r w:rsidRPr="00C31192">
        <w:rPr>
          <w:lang w:val="de-DE"/>
        </w:rPr>
        <w:t xml:space="preserve">Hm. </w:t>
      </w:r>
      <w:r>
        <w:rPr>
          <w:lang w:val="de-DE"/>
        </w:rPr>
        <w:t xml:space="preserve">Das trifft auf CT zu, bei Flair ist es umgekehrt. </w:t>
      </w:r>
      <w:r w:rsidRPr="00C31192">
        <w:rPr>
          <w:lang w:val="en-US"/>
        </w:rPr>
        <w:t xml:space="preserve">Vlt. Lieber </w:t>
      </w:r>
      <w:r>
        <w:rPr>
          <w:lang w:val="en-US"/>
        </w:rPr>
        <w:t xml:space="preserve">sowas wie </w:t>
      </w:r>
      <w:r w:rsidRPr="00C31192">
        <w:rPr>
          <w:lang w:val="en-US"/>
        </w:rPr>
        <w:t>„e.g., for CT, hyperintense haemorrhage and hypointense infarct</w:t>
      </w:r>
      <w:r>
        <w:rPr>
          <w:lang w:val="en-US"/>
        </w:rPr>
        <w:t>”</w:t>
      </w:r>
    </w:p>
  </w:comment>
  <w:comment w:id="116" w:author="Lisa" w:date="2022-09-09T17:39:00Z" w:initials="L">
    <w:p w14:paraId="2BF11C89" w14:textId="79DB9C7A" w:rsidR="00FD5A08" w:rsidRPr="00FD5A08" w:rsidRDefault="00FD5A08">
      <w:pPr>
        <w:pStyle w:val="Kommentartext"/>
        <w:rPr>
          <w:lang w:val="de-DE"/>
        </w:rPr>
      </w:pPr>
      <w:r>
        <w:rPr>
          <w:rStyle w:val="Kommentarzeichen"/>
        </w:rPr>
        <w:annotationRef/>
      </w:r>
      <w:r>
        <w:rPr>
          <w:lang w:val="de-DE"/>
        </w:rPr>
        <w:t xml:space="preserve">FYI. </w:t>
      </w:r>
      <w:r w:rsidRPr="00FD5A08">
        <w:rPr>
          <w:lang w:val="de-DE"/>
        </w:rPr>
        <w:t xml:space="preserve">Ich hab immer Collins 1994 zitiert. </w:t>
      </w:r>
    </w:p>
  </w:comment>
  <w:comment w:id="119" w:author="Lisa" w:date="2022-09-09T17:47:00Z" w:initials="L">
    <w:p w14:paraId="51FAC498" w14:textId="35355B0D" w:rsidR="004353F4" w:rsidRPr="004353F4" w:rsidRDefault="004353F4">
      <w:pPr>
        <w:pStyle w:val="Kommentartext"/>
        <w:rPr>
          <w:lang w:val="de-DE"/>
        </w:rPr>
      </w:pPr>
      <w:r>
        <w:rPr>
          <w:rStyle w:val="Kommentarzeichen"/>
        </w:rPr>
        <w:annotationRef/>
      </w:r>
      <w:r w:rsidRPr="004353F4">
        <w:rPr>
          <w:lang w:val="de-DE"/>
        </w:rPr>
        <w:t>Wenn du zwei Scans (Mr segment normalize) verwendet has</w:t>
      </w:r>
      <w:r>
        <w:rPr>
          <w:lang w:val="de-DE"/>
        </w:rPr>
        <w:t>t, dann enantiomorphic, wenn nur ein Scan, dann cost-function masking.</w:t>
      </w:r>
    </w:p>
  </w:comment>
  <w:comment w:id="125" w:author="Lisa" w:date="2022-09-09T18:01:00Z" w:initials="L">
    <w:p w14:paraId="6175F156" w14:textId="0C6C32F7" w:rsidR="0018438B" w:rsidRPr="0018438B" w:rsidRDefault="0018438B">
      <w:pPr>
        <w:pStyle w:val="Kommentartext"/>
        <w:rPr>
          <w:lang w:val="de-DE"/>
        </w:rPr>
      </w:pPr>
      <w:r>
        <w:rPr>
          <w:rStyle w:val="Kommentarzeichen"/>
        </w:rPr>
        <w:annotationRef/>
      </w:r>
      <w:r w:rsidRPr="0018438B">
        <w:rPr>
          <w:lang w:val="de-DE"/>
        </w:rPr>
        <w:t>Theoretisch brauchst du so Software R</w:t>
      </w:r>
      <w:r>
        <w:rPr>
          <w:lang w:val="de-DE"/>
        </w:rPr>
        <w:t>eferenzen nur beim ersten Erwähnen zitieren.</w:t>
      </w:r>
    </w:p>
  </w:comment>
  <w:comment w:id="131" w:author="Lisa" w:date="2022-09-09T18:12:00Z" w:initials="L">
    <w:p w14:paraId="753411DD" w14:textId="77777777" w:rsidR="00931A6F" w:rsidRDefault="00931A6F">
      <w:pPr>
        <w:pStyle w:val="Kommentartext"/>
        <w:rPr>
          <w:lang w:val="de-DE"/>
        </w:rPr>
      </w:pPr>
      <w:r>
        <w:rPr>
          <w:rStyle w:val="Kommentarzeichen"/>
        </w:rPr>
        <w:annotationRef/>
      </w:r>
      <w:r w:rsidRPr="00931A6F">
        <w:rPr>
          <w:lang w:val="de-DE"/>
        </w:rPr>
        <w:t xml:space="preserve">Doofe Frage aber was sind das eigt. </w:t>
      </w:r>
      <w:r>
        <w:rPr>
          <w:lang w:val="de-DE"/>
        </w:rPr>
        <w:t xml:space="preserve">Für „komische“ Quellen, NITRC, 2014? :D </w:t>
      </w:r>
    </w:p>
    <w:p w14:paraId="37915B65" w14:textId="699E4950" w:rsidR="00931A6F" w:rsidRPr="00931A6F" w:rsidRDefault="00931A6F">
      <w:pPr>
        <w:pStyle w:val="Kommentartext"/>
        <w:rPr>
          <w:lang w:val="de-DE"/>
        </w:rPr>
      </w:pPr>
      <w:r>
        <w:rPr>
          <w:lang w:val="de-DE"/>
        </w:rPr>
        <w:t xml:space="preserve">Du könntest einfach den Link kopieren </w:t>
      </w:r>
      <w:hyperlink r:id="rId1" w:history="1">
        <w:r w:rsidRPr="00931A6F">
          <w:rPr>
            <w:rStyle w:val="Hyperlink"/>
            <w:rFonts w:ascii="Lucida Sans" w:hAnsi="Lucida Sans"/>
            <w:color w:val="CB2938"/>
            <w:sz w:val="22"/>
            <w:szCs w:val="22"/>
            <w:bdr w:val="none" w:sz="0" w:space="0" w:color="auto" w:frame="1"/>
            <w:shd w:val="clear" w:color="auto" w:fill="FFFFFF"/>
            <w:lang w:val="de-DE"/>
          </w:rPr>
          <w:t>https://github.com/neurolabusc/NiiStat</w:t>
        </w:r>
      </w:hyperlink>
    </w:p>
  </w:comment>
  <w:comment w:id="141" w:author="Lisa" w:date="2022-09-09T18:31:00Z" w:initials="L">
    <w:p w14:paraId="1DEDA787" w14:textId="2F7A98D9" w:rsidR="0061536B" w:rsidRPr="0061536B" w:rsidRDefault="0061536B">
      <w:pPr>
        <w:pStyle w:val="Kommentartext"/>
        <w:rPr>
          <w:lang w:val="de-DE"/>
        </w:rPr>
      </w:pPr>
      <w:r>
        <w:rPr>
          <w:rStyle w:val="Kommentarzeichen"/>
        </w:rPr>
        <w:annotationRef/>
      </w:r>
      <w:r w:rsidRPr="0061536B">
        <w:rPr>
          <w:lang w:val="de-DE"/>
        </w:rPr>
        <w:t xml:space="preserve">Hier sollte auf jeden Fall </w:t>
      </w:r>
      <w:r w:rsidR="004052EC">
        <w:rPr>
          <w:lang w:val="de-DE"/>
        </w:rPr>
        <w:t>kurz erwähnt/</w:t>
      </w:r>
      <w:r w:rsidRPr="0061536B">
        <w:rPr>
          <w:lang w:val="de-DE"/>
        </w:rPr>
        <w:t xml:space="preserve">beschrieben werden, dass dies eine </w:t>
      </w:r>
      <w:r w:rsidR="004052EC">
        <w:rPr>
          <w:lang w:val="de-DE"/>
        </w:rPr>
        <w:t xml:space="preserve">indirekte Methode ist </w:t>
      </w:r>
      <w:r w:rsidR="00AF2BEA">
        <w:rPr>
          <w:lang w:val="de-DE"/>
        </w:rPr>
        <w:t xml:space="preserve">und </w:t>
      </w:r>
      <w:r w:rsidR="004139FF">
        <w:rPr>
          <w:lang w:val="de-DE"/>
        </w:rPr>
        <w:t xml:space="preserve">direkte </w:t>
      </w:r>
      <w:r w:rsidR="00AF2BEA">
        <w:rPr>
          <w:lang w:val="de-DE"/>
        </w:rPr>
        <w:t xml:space="preserve">strukturelle Diskonnektivität untersucht wird </w:t>
      </w:r>
      <w:r w:rsidR="004052EC">
        <w:rPr>
          <w:lang w:val="de-DE"/>
        </w:rPr>
        <w:t xml:space="preserve">(indirect measure </w:t>
      </w:r>
      <w:r w:rsidR="00AF2BEA">
        <w:rPr>
          <w:lang w:val="de-DE"/>
        </w:rPr>
        <w:t xml:space="preserve">of </w:t>
      </w:r>
      <w:r w:rsidR="004052EC">
        <w:rPr>
          <w:lang w:val="de-DE"/>
        </w:rPr>
        <w:t xml:space="preserve">/ indirectly quantified </w:t>
      </w:r>
      <w:r w:rsidR="00AF2BEA">
        <w:rPr>
          <w:lang w:val="de-DE"/>
        </w:rPr>
        <w:t>structural disconnections</w:t>
      </w:r>
      <w:r w:rsidR="004052EC">
        <w:rPr>
          <w:lang w:val="de-DE"/>
        </w:rPr>
        <w:t>). Großer Unterschied und auch ein möglicher Kritikpunkt verglichen mit „echten“ Methoden wie DTI.</w:t>
      </w:r>
      <w:r>
        <w:rPr>
          <w:lang w:val="de-DE"/>
        </w:rPr>
        <w:t xml:space="preserve"> </w:t>
      </w:r>
      <w:r w:rsidR="00676BDD">
        <w:rPr>
          <w:lang w:val="de-DE"/>
        </w:rPr>
        <w:t>Falls du das nicht schon in der Einleitung machst, könntest du auch den Vortei erwähnen, nämlich dass man das eben mit allen Läsionskarten erstellen kann und man kein DTI braucht.</w:t>
      </w:r>
    </w:p>
  </w:comment>
  <w:comment w:id="149" w:author="Lisa" w:date="2022-09-09T18:41:00Z" w:initials="L">
    <w:p w14:paraId="5AA28828" w14:textId="73B8881B" w:rsidR="00396D24" w:rsidRDefault="00396D24">
      <w:pPr>
        <w:pStyle w:val="Kommentartext"/>
      </w:pPr>
      <w:r>
        <w:rPr>
          <w:rStyle w:val="Kommentarzeichen"/>
        </w:rPr>
        <w:annotationRef/>
      </w:r>
      <w:r>
        <w:t>Nicht percentage?</w:t>
      </w:r>
    </w:p>
  </w:comment>
  <w:comment w:id="150" w:author="Lisa" w:date="2022-09-09T18:40:00Z" w:initials="L">
    <w:p w14:paraId="4F3CB0A1" w14:textId="25DAEC28" w:rsidR="00396D24" w:rsidRPr="00396D24" w:rsidRDefault="00396D24">
      <w:pPr>
        <w:pStyle w:val="Kommentartext"/>
        <w:rPr>
          <w:lang w:val="de-DE"/>
        </w:rPr>
      </w:pPr>
      <w:r>
        <w:rPr>
          <w:rStyle w:val="Kommentarzeichen"/>
        </w:rPr>
        <w:annotationRef/>
      </w:r>
      <w:r w:rsidRPr="00396D24">
        <w:rPr>
          <w:lang w:val="de-DE"/>
        </w:rPr>
        <w:t xml:space="preserve">Wieso steht das hier und nicht unten bei </w:t>
      </w:r>
      <w:r>
        <w:rPr>
          <w:lang w:val="de-DE"/>
        </w:rPr>
        <w:t>SSPLs?</w:t>
      </w:r>
    </w:p>
  </w:comment>
  <w:comment w:id="158" w:author="Lisa" w:date="2022-09-09T18:50:00Z" w:initials="L">
    <w:p w14:paraId="5974DF46" w14:textId="63452FB9" w:rsidR="000A76B9" w:rsidRPr="000A76B9" w:rsidRDefault="000A76B9">
      <w:pPr>
        <w:pStyle w:val="Kommentartext"/>
        <w:rPr>
          <w:lang w:val="de-DE"/>
        </w:rPr>
      </w:pPr>
      <w:r>
        <w:rPr>
          <w:rStyle w:val="Kommentarzeichen"/>
        </w:rPr>
        <w:annotationRef/>
      </w:r>
      <w:r w:rsidRPr="000A76B9">
        <w:rPr>
          <w:lang w:val="de-DE"/>
        </w:rPr>
        <w:t>Hier könntest du auch Stefan zitieren</w:t>
      </w:r>
      <w:r>
        <w:rPr>
          <w:lang w:val="de-DE"/>
        </w:rPr>
        <w:t>.</w:t>
      </w:r>
    </w:p>
  </w:comment>
  <w:comment w:id="161" w:author="Lisa" w:date="2022-09-09T18:56:00Z" w:initials="L">
    <w:p w14:paraId="43EE6DD8" w14:textId="35F17892" w:rsidR="006B57F6" w:rsidRDefault="006B57F6">
      <w:pPr>
        <w:pStyle w:val="Kommentartext"/>
        <w:rPr>
          <w:lang w:val="de-DE"/>
        </w:rPr>
      </w:pPr>
      <w:r>
        <w:rPr>
          <w:rStyle w:val="Kommentarzeichen"/>
        </w:rPr>
        <w:annotationRef/>
      </w:r>
      <w:r w:rsidRPr="006B57F6">
        <w:rPr>
          <w:lang w:val="de-DE"/>
        </w:rPr>
        <w:t xml:space="preserve">Das ist nicht ganz korrekt beschrieben. </w:t>
      </w:r>
      <w:r>
        <w:rPr>
          <w:lang w:val="de-DE"/>
        </w:rPr>
        <w:t xml:space="preserve">Zum einen würde ich die Permutation genauer erklären. Was passiert da? </w:t>
      </w:r>
      <w:r w:rsidR="006A4836">
        <w:rPr>
          <w:lang w:val="de-DE"/>
        </w:rPr>
        <w:t xml:space="preserve">Was wird permutiert/geshuffelt? </w:t>
      </w:r>
      <w:r>
        <w:rPr>
          <w:lang w:val="de-DE"/>
        </w:rPr>
        <w:t xml:space="preserve">Was genau kontrolliert man damit? </w:t>
      </w:r>
    </w:p>
    <w:p w14:paraId="4D34F92E" w14:textId="6F76F7C7" w:rsidR="006B57F6" w:rsidRDefault="006B57F6">
      <w:pPr>
        <w:pStyle w:val="Kommentartext"/>
        <w:rPr>
          <w:lang w:val="de-DE"/>
        </w:rPr>
      </w:pPr>
      <w:r>
        <w:rPr>
          <w:lang w:val="de-DE"/>
        </w:rPr>
        <w:t xml:space="preserve">Zum anderen werden nicht mehrere Tests mit verschiedenen p-Schwellen gemacht. Die Ergebnisse werden sich einfach anhand verschiedener Schwellen angeschaut. Ergo, einmal 50000 permutations rechnen, damit wird der p-Wert korrigiert und geschaut, welche Diskonnektionen bei zbsp </w:t>
      </w:r>
      <w:r w:rsidR="00B864B3">
        <w:rPr>
          <w:lang w:val="de-DE"/>
        </w:rPr>
        <w:t xml:space="preserve">one-sided </w:t>
      </w:r>
      <w:r>
        <w:rPr>
          <w:lang w:val="de-DE"/>
        </w:rPr>
        <w:t>p=0.05 übrig bleiben.</w:t>
      </w:r>
    </w:p>
    <w:p w14:paraId="0338BE88" w14:textId="496662A5" w:rsidR="000719A2" w:rsidRPr="006B57F6" w:rsidRDefault="000719A2">
      <w:pPr>
        <w:pStyle w:val="Kommentartext"/>
        <w:rPr>
          <w:lang w:val="de-DE"/>
        </w:rPr>
      </w:pPr>
      <w:r>
        <w:rPr>
          <w:lang w:val="de-DE"/>
        </w:rPr>
        <w:t>Wer sich damit nicht auskennt, wird hier viele Fragen haben.</w:t>
      </w:r>
    </w:p>
  </w:comment>
  <w:comment w:id="169" w:author="Lisa" w:date="2022-09-09T19:11:00Z" w:initials="L">
    <w:p w14:paraId="2800927A" w14:textId="23677963" w:rsidR="004139FF" w:rsidRPr="004139FF" w:rsidRDefault="004139FF">
      <w:pPr>
        <w:pStyle w:val="Kommentartext"/>
        <w:rPr>
          <w:lang w:val="de-DE"/>
        </w:rPr>
      </w:pPr>
      <w:r>
        <w:rPr>
          <w:rStyle w:val="Kommentarzeichen"/>
        </w:rPr>
        <w:annotationRef/>
      </w:r>
      <w:r w:rsidRPr="004139FF">
        <w:rPr>
          <w:lang w:val="de-DE"/>
        </w:rPr>
        <w:t>Die delta matrix ist die S</w:t>
      </w:r>
      <w:r>
        <w:rPr>
          <w:lang w:val="de-DE"/>
        </w:rPr>
        <w:t>ubtraktion zwischen Patient und baseline = „Umweg“</w:t>
      </w:r>
    </w:p>
  </w:comment>
  <w:comment w:id="170" w:author="Lisa" w:date="2022-09-09T19:22:00Z" w:initials="L">
    <w:p w14:paraId="3D52AE01" w14:textId="0B4FB590" w:rsidR="00E535EF" w:rsidRDefault="00E535EF">
      <w:pPr>
        <w:pStyle w:val="Kommentartext"/>
        <w:rPr>
          <w:lang w:val="de-DE"/>
        </w:rPr>
      </w:pPr>
      <w:r>
        <w:rPr>
          <w:rStyle w:val="Kommentarzeichen"/>
        </w:rPr>
        <w:annotationRef/>
      </w:r>
      <w:r w:rsidRPr="00E535EF">
        <w:rPr>
          <w:lang w:val="de-DE"/>
        </w:rPr>
        <w:t xml:space="preserve">Verstehe ich nicht. Oben erwähnst du zwar kurz wie man </w:t>
      </w:r>
      <w:r>
        <w:rPr>
          <w:lang w:val="de-DE"/>
        </w:rPr>
        <w:t>SSPLs erstellt hat, aber mehr nicht. Meinst du dort die direkten SSPLs? Ich dachte, du wolltest nur die indirekten berichten?</w:t>
      </w:r>
    </w:p>
    <w:p w14:paraId="0BF4FED4" w14:textId="2485EE64" w:rsidR="00E535EF" w:rsidRPr="00E535EF" w:rsidRDefault="00E535EF">
      <w:pPr>
        <w:pStyle w:val="Kommentartext"/>
        <w:rPr>
          <w:lang w:val="en-US"/>
        </w:rPr>
      </w:pPr>
      <w:r w:rsidRPr="00E535EF">
        <w:rPr>
          <w:lang w:val="en-US"/>
        </w:rPr>
        <w:t>Ich würde hier einfach sowas schreiben wie „by masking out all direct conne</w:t>
      </w:r>
      <w:r>
        <w:rPr>
          <w:lang w:val="en-US"/>
        </w:rPr>
        <w:t>ctions that were identified by a ‘1’ in the atlas-based SSPL matrix.”</w:t>
      </w:r>
      <w:r w:rsidRPr="00E535EF">
        <w:rPr>
          <w:lang w:val="en-US"/>
        </w:rPr>
        <w:t xml:space="preserve"> </w:t>
      </w:r>
    </w:p>
  </w:comment>
  <w:comment w:id="179" w:author="Smaczny, Stefan" w:date="2022-09-05T17:34:00Z" w:initials="SS">
    <w:p w14:paraId="19E27855" w14:textId="1CFD2CEC" w:rsidR="00ED44FD" w:rsidRPr="00787CAD" w:rsidRDefault="00ED44FD">
      <w:pPr>
        <w:pStyle w:val="Kommentartext"/>
        <w:rPr>
          <w:lang w:val="de-DE"/>
        </w:rPr>
      </w:pPr>
      <w:r>
        <w:rPr>
          <w:rStyle w:val="Kommentarzeichen"/>
        </w:rPr>
        <w:annotationRef/>
      </w:r>
      <w:r w:rsidRPr="00787CAD">
        <w:rPr>
          <w:lang w:val="de-DE"/>
        </w:rPr>
        <w:t xml:space="preserve">Ungefähr so vielleicht? Oder war das hier das, worüber du mit mir sprechen wolltest? Bzw ich habe mir auch nochmal überlegt, ob wir das tatsächlich alles inkludieren sollten. Aber wir reden ja morgen drüber </w:t>
      </w:r>
      <w:r>
        <w:sym w:font="Wingdings" w:char="F04A"/>
      </w:r>
    </w:p>
  </w:comment>
  <w:comment w:id="196" w:author="Lisa" w:date="2022-09-09T19:48:00Z" w:initials="L">
    <w:p w14:paraId="008033AD" w14:textId="5951441A" w:rsidR="009D4168" w:rsidRDefault="009D4168">
      <w:pPr>
        <w:pStyle w:val="Kommentartext"/>
        <w:rPr>
          <w:lang w:val="de-DE"/>
        </w:rPr>
      </w:pPr>
      <w:r>
        <w:rPr>
          <w:rStyle w:val="Kommentarzeichen"/>
        </w:rPr>
        <w:annotationRef/>
      </w:r>
      <w:r w:rsidRPr="009D4168">
        <w:rPr>
          <w:lang w:val="de-DE"/>
        </w:rPr>
        <w:t>Disco</w:t>
      </w:r>
      <w:r>
        <w:rPr>
          <w:lang w:val="de-DE"/>
        </w:rPr>
        <w:t>nnection maps sind nicht binär, nur die lesion maps.</w:t>
      </w:r>
    </w:p>
    <w:p w14:paraId="55F86B3D" w14:textId="523F26DF" w:rsidR="007F482E" w:rsidRDefault="00FB4597">
      <w:pPr>
        <w:pStyle w:val="Kommentartext"/>
        <w:rPr>
          <w:lang w:val="de-DE"/>
        </w:rPr>
      </w:pPr>
      <w:r>
        <w:rPr>
          <w:lang w:val="de-DE"/>
        </w:rPr>
        <w:t>Hattest du bei beiden, also lesion und disconnection, alle voxel weniger oft als 5 mal geschädigt exkludiert?</w:t>
      </w:r>
    </w:p>
    <w:p w14:paraId="5BC31300" w14:textId="4CAE1769" w:rsidR="00BB664C" w:rsidRPr="009D4168" w:rsidRDefault="00BB664C">
      <w:pPr>
        <w:pStyle w:val="Kommentartext"/>
        <w:rPr>
          <w:lang w:val="de-DE"/>
        </w:rPr>
      </w:pPr>
      <w:r>
        <w:rPr>
          <w:lang w:val="de-DE"/>
        </w:rPr>
        <w:t>Hattest du die mean normalization separat für features und outcome gemacht?</w:t>
      </w:r>
    </w:p>
  </w:comment>
  <w:comment w:id="205" w:author="Lisa" w:date="2022-09-09T20:07:00Z" w:initials="L">
    <w:p w14:paraId="0D268B33" w14:textId="69C80465" w:rsidR="00C16B59" w:rsidRPr="00C16B59" w:rsidRDefault="00C16B59">
      <w:pPr>
        <w:pStyle w:val="Kommentartext"/>
        <w:rPr>
          <w:lang w:val="de-DE"/>
        </w:rPr>
      </w:pPr>
      <w:r>
        <w:rPr>
          <w:rStyle w:val="Kommentarzeichen"/>
        </w:rPr>
        <w:annotationRef/>
      </w:r>
      <w:r w:rsidRPr="00C16B59">
        <w:rPr>
          <w:lang w:val="de-DE"/>
        </w:rPr>
        <w:t>Vlt. Kurz erklären, dass das S</w:t>
      </w:r>
      <w:r>
        <w:rPr>
          <w:lang w:val="de-DE"/>
        </w:rPr>
        <w:t>ample in diese folds eingeteilt wurde.</w:t>
      </w:r>
    </w:p>
  </w:comment>
  <w:comment w:id="206" w:author="Lisa" w:date="2022-09-09T20:08:00Z" w:initials="L">
    <w:p w14:paraId="395D79BF" w14:textId="6F480E86" w:rsidR="00C16B59" w:rsidRPr="00C16B59" w:rsidRDefault="00C16B59">
      <w:pPr>
        <w:pStyle w:val="Kommentartext"/>
        <w:rPr>
          <w:lang w:val="de-DE"/>
        </w:rPr>
      </w:pPr>
      <w:r>
        <w:rPr>
          <w:rStyle w:val="Kommentarzeichen"/>
        </w:rPr>
        <w:annotationRef/>
      </w:r>
      <w:r w:rsidRPr="00C16B59">
        <w:rPr>
          <w:lang w:val="de-DE"/>
        </w:rPr>
        <w:t xml:space="preserve">Every possible combination? :-P </w:t>
      </w:r>
    </w:p>
    <w:p w14:paraId="32688877" w14:textId="56BCBD55" w:rsidR="00C16B59" w:rsidRPr="00C16B59" w:rsidRDefault="00C16B59">
      <w:pPr>
        <w:pStyle w:val="Kommentartext"/>
        <w:rPr>
          <w:lang w:val="de-DE"/>
        </w:rPr>
      </w:pPr>
      <w:r w:rsidRPr="00C16B59">
        <w:rPr>
          <w:lang w:val="de-DE"/>
        </w:rPr>
        <w:t>Gib hier ruhig deine range an, in der du die beste K</w:t>
      </w:r>
      <w:r>
        <w:rPr>
          <w:lang w:val="de-DE"/>
        </w:rPr>
        <w:t>ombi gesucht hast.</w:t>
      </w:r>
    </w:p>
  </w:comment>
  <w:comment w:id="224" w:author="Lisa" w:date="2022-09-09T20:23:00Z" w:initials="L">
    <w:p w14:paraId="4A662C28" w14:textId="23B5D89C" w:rsidR="00D75241" w:rsidRPr="00D75241" w:rsidRDefault="00D75241">
      <w:pPr>
        <w:pStyle w:val="Kommentartext"/>
        <w:rPr>
          <w:lang w:val="de-DE"/>
        </w:rPr>
      </w:pPr>
      <w:r>
        <w:rPr>
          <w:rStyle w:val="Kommentarzeichen"/>
        </w:rPr>
        <w:annotationRef/>
      </w:r>
      <w:r w:rsidRPr="00D75241">
        <w:rPr>
          <w:lang w:val="de-DE"/>
        </w:rPr>
        <w:t>Welchen score hast du konkret verwendet</w:t>
      </w:r>
      <w:r>
        <w:rPr>
          <w:lang w:val="de-DE"/>
        </w:rPr>
        <w:t>?</w:t>
      </w:r>
    </w:p>
  </w:comment>
  <w:comment w:id="229" w:author="Lisa" w:date="2022-09-12T15:52:00Z" w:initials="L">
    <w:p w14:paraId="64426D29" w14:textId="65D6E5A5" w:rsidR="007E02DF" w:rsidRDefault="007E02DF">
      <w:pPr>
        <w:pStyle w:val="Kommentartext"/>
        <w:rPr>
          <w:lang w:val="de-DE"/>
        </w:rPr>
      </w:pPr>
      <w:r>
        <w:rPr>
          <w:rStyle w:val="Kommentarzeichen"/>
        </w:rPr>
        <w:annotationRef/>
      </w:r>
      <w:r>
        <w:rPr>
          <w:lang w:val="de-DE"/>
        </w:rPr>
        <w:t>Nu</w:t>
      </w:r>
      <w:r w:rsidRPr="007E02DF">
        <w:rPr>
          <w:lang w:val="de-DE"/>
        </w:rPr>
        <w:t>r</w:t>
      </w:r>
      <w:r>
        <w:rPr>
          <w:lang w:val="de-DE"/>
        </w:rPr>
        <w:t xml:space="preserve"> </w:t>
      </w:r>
      <w:r w:rsidRPr="007E02DF">
        <w:rPr>
          <w:lang w:val="de-DE"/>
        </w:rPr>
        <w:t xml:space="preserve">ein Gedanke. Man könnte auch das </w:t>
      </w:r>
      <w:r>
        <w:rPr>
          <w:lang w:val="de-DE"/>
        </w:rPr>
        <w:t>Verhalten plotten (die verwendeten z-scores). Muss aber nicht.</w:t>
      </w:r>
    </w:p>
    <w:p w14:paraId="3206E822" w14:textId="7FABD2C7" w:rsidR="00A12370" w:rsidRPr="007E02DF" w:rsidRDefault="00A12370">
      <w:pPr>
        <w:pStyle w:val="Kommentartext"/>
        <w:rPr>
          <w:lang w:val="de-DE"/>
        </w:rPr>
      </w:pPr>
      <w:r>
        <w:rPr>
          <w:lang w:val="de-DE"/>
        </w:rPr>
        <w:t>Du hast insegsamt bisher „nur“ brain plots. Ein paar Balkendiagramme / scatter plots usw. (wo angebracht natürlich) wären auch nützlich, um die Daten mehr zu veranschaulichen.</w:t>
      </w:r>
    </w:p>
  </w:comment>
  <w:comment w:id="230" w:author="Smaczny, Stefan" w:date="2022-09-05T17:38:00Z" w:initials="SS">
    <w:p w14:paraId="2DDE8486" w14:textId="172190F1" w:rsidR="00ED44FD" w:rsidRPr="00787CAD" w:rsidRDefault="00ED44FD">
      <w:pPr>
        <w:pStyle w:val="Kommentartext"/>
        <w:rPr>
          <w:lang w:val="de-DE"/>
        </w:rPr>
      </w:pPr>
      <w:r>
        <w:rPr>
          <w:rStyle w:val="Kommentarzeichen"/>
        </w:rPr>
        <w:annotationRef/>
      </w:r>
      <w:r w:rsidRPr="00787CAD">
        <w:rPr>
          <w:lang w:val="de-DE"/>
        </w:rPr>
        <w:t>Wenn du die p-Werte schon in der Tabelle hast, brauchst du sie hier nicht nochmal</w:t>
      </w:r>
    </w:p>
  </w:comment>
  <w:comment w:id="234" w:author="Lisa" w:date="2022-09-12T11:03:00Z" w:initials="L">
    <w:p w14:paraId="104DC5CD" w14:textId="12879F7F" w:rsidR="0073217F" w:rsidRPr="0073217F" w:rsidRDefault="0073217F">
      <w:pPr>
        <w:pStyle w:val="Kommentartext"/>
        <w:rPr>
          <w:lang w:val="de-DE"/>
        </w:rPr>
      </w:pPr>
      <w:r>
        <w:rPr>
          <w:rStyle w:val="Kommentarzeichen"/>
        </w:rPr>
        <w:annotationRef/>
      </w:r>
      <w:r w:rsidRPr="0073217F">
        <w:rPr>
          <w:lang w:val="de-DE"/>
        </w:rPr>
        <w:t xml:space="preserve">Wenn du im Satz bereits von </w:t>
      </w:r>
      <w:r>
        <w:rPr>
          <w:lang w:val="de-DE"/>
        </w:rPr>
        <w:t>„trend“ schreibst, brauchst du auch nicht unbedingt noch non-significant schreiben.</w:t>
      </w:r>
    </w:p>
  </w:comment>
  <w:comment w:id="235" w:author="Smaczny, Stefan" w:date="2022-09-05T17:40:00Z" w:initials="SS">
    <w:p w14:paraId="7DC22B5D" w14:textId="58199AEC" w:rsidR="00ED44FD" w:rsidRDefault="00ED44FD">
      <w:pPr>
        <w:pStyle w:val="Kommentartext"/>
      </w:pPr>
      <w:r>
        <w:t xml:space="preserve">… slight </w:t>
      </w:r>
      <w:r>
        <w:rPr>
          <w:rStyle w:val="Kommentarzeichen"/>
        </w:rPr>
        <w:annotationRef/>
      </w:r>
      <w:r>
        <w:rPr>
          <w:rStyle w:val="Kommentarzeichen"/>
        </w:rPr>
        <w:t>b</w:t>
      </w:r>
      <w:r>
        <w:t>ut non-significant trend…?</w:t>
      </w:r>
    </w:p>
  </w:comment>
  <w:comment w:id="237" w:author="Lisa" w:date="2022-09-12T11:09:00Z" w:initials="L">
    <w:p w14:paraId="11F58C4A" w14:textId="30FE7EE0" w:rsidR="00A94411" w:rsidRPr="00A94411" w:rsidRDefault="00A94411">
      <w:pPr>
        <w:pStyle w:val="Kommentartext"/>
        <w:rPr>
          <w:lang w:val="de-DE"/>
        </w:rPr>
      </w:pPr>
      <w:r>
        <w:rPr>
          <w:rStyle w:val="Kommentarzeichen"/>
        </w:rPr>
        <w:annotationRef/>
      </w:r>
      <w:r w:rsidRPr="00A94411">
        <w:rPr>
          <w:lang w:val="de-DE"/>
        </w:rPr>
        <w:t xml:space="preserve">Da du dir oben </w:t>
      </w:r>
      <w:r>
        <w:rPr>
          <w:lang w:val="de-DE"/>
        </w:rPr>
        <w:t>auch die Unterschiede zwischen den Geschlechtern anschaust, hast du das hier auch gemacht? Hier sieht es ja ganz vielversprechend aus, dass es signifikante Unterschiede gibt.</w:t>
      </w:r>
    </w:p>
  </w:comment>
  <w:comment w:id="241" w:author="Lisa" w:date="2022-09-12T11:58:00Z" w:initials="L">
    <w:p w14:paraId="5CB1DBE8" w14:textId="7952580B" w:rsidR="00005A60" w:rsidRPr="00005A60" w:rsidRDefault="00005A60">
      <w:pPr>
        <w:pStyle w:val="Kommentartext"/>
        <w:rPr>
          <w:lang w:val="de-DE"/>
        </w:rPr>
      </w:pPr>
      <w:r>
        <w:rPr>
          <w:rStyle w:val="Kommentarzeichen"/>
        </w:rPr>
        <w:annotationRef/>
      </w:r>
      <w:r w:rsidRPr="00005A60">
        <w:rPr>
          <w:lang w:val="de-DE"/>
        </w:rPr>
        <w:t xml:space="preserve">Normalerweise haben Tabellen “Über”schriften, aber </w:t>
      </w:r>
      <w:r>
        <w:rPr>
          <w:lang w:val="de-DE"/>
        </w:rPr>
        <w:t>Bilder „Unter“schriften. Also Titel steht bei Grafiken unterhalb des Bildes, direkt vor der Legende.</w:t>
      </w:r>
    </w:p>
  </w:comment>
  <w:comment w:id="243" w:author="Smaczny, Stefan" w:date="2022-09-06T16:44:00Z" w:initials="SS">
    <w:p w14:paraId="1FBB7E07" w14:textId="74DCBB5F" w:rsidR="00ED44FD" w:rsidRPr="00787CAD" w:rsidRDefault="00ED44FD">
      <w:pPr>
        <w:pStyle w:val="Kommentartext"/>
        <w:rPr>
          <w:lang w:val="de-DE"/>
        </w:rPr>
      </w:pPr>
      <w:r>
        <w:rPr>
          <w:rStyle w:val="Kommentarzeichen"/>
        </w:rPr>
        <w:annotationRef/>
      </w:r>
      <w:r w:rsidRPr="00787CAD">
        <w:rPr>
          <w:lang w:val="de-DE"/>
        </w:rPr>
        <w:t xml:space="preserve">Wie war das nochmal, hatten wir nicht gesagt, dass die Subtraction Plots zwar für uns ganz hilfreich zum Anschauen sind, aber nicht zwingend in das paper müssen? </w:t>
      </w:r>
    </w:p>
  </w:comment>
  <w:comment w:id="244" w:author="Lisa" w:date="2022-09-12T12:07:00Z" w:initials="L">
    <w:p w14:paraId="4090F426" w14:textId="5216407B" w:rsidR="00A32E7A" w:rsidRPr="00A32E7A" w:rsidRDefault="00A32E7A">
      <w:pPr>
        <w:pStyle w:val="Kommentartext"/>
        <w:rPr>
          <w:lang w:val="de-DE"/>
        </w:rPr>
      </w:pPr>
      <w:r>
        <w:rPr>
          <w:rStyle w:val="Kommentarzeichen"/>
        </w:rPr>
        <w:annotationRef/>
      </w:r>
      <w:r w:rsidRPr="00A32E7A">
        <w:rPr>
          <w:lang w:val="de-DE"/>
        </w:rPr>
        <w:t xml:space="preserve">Richtig, paper :D </w:t>
      </w:r>
      <w:r>
        <w:rPr>
          <w:lang w:val="de-DE"/>
        </w:rPr>
        <w:t xml:space="preserve">Für die </w:t>
      </w:r>
      <w:r w:rsidRPr="00A32E7A">
        <w:rPr>
          <w:lang w:val="de-DE"/>
        </w:rPr>
        <w:t>Masterarebi</w:t>
      </w:r>
      <w:r>
        <w:rPr>
          <w:lang w:val="de-DE"/>
        </w:rPr>
        <w:t>t ist es auf jeden Fall interessant, aber sicherlich kein Muss.</w:t>
      </w:r>
      <w:r w:rsidR="008F1D10">
        <w:rPr>
          <w:lang w:val="de-DE"/>
        </w:rPr>
        <w:t xml:space="preserve"> Thalamus ist ja glaube ich ein Diskussionspunkt, von daher wären die Plots dafür wichtig.</w:t>
      </w:r>
    </w:p>
  </w:comment>
  <w:comment w:id="246" w:author="Smaczny, Stefan" w:date="2022-09-06T16:47:00Z" w:initials="SS">
    <w:p w14:paraId="2120838C" w14:textId="27246ADC" w:rsidR="00ED44FD" w:rsidRPr="00787CAD" w:rsidRDefault="00ED44FD">
      <w:pPr>
        <w:pStyle w:val="Kommentartext"/>
        <w:rPr>
          <w:lang w:val="de-DE"/>
        </w:rPr>
      </w:pPr>
      <w:r>
        <w:rPr>
          <w:rStyle w:val="Kommentarzeichen"/>
        </w:rPr>
        <w:annotationRef/>
      </w:r>
      <w:r w:rsidRPr="00787CAD">
        <w:rPr>
          <w:lang w:val="de-DE"/>
        </w:rPr>
        <w:t>around</w:t>
      </w:r>
    </w:p>
  </w:comment>
  <w:comment w:id="248" w:author="Lisa" w:date="2022-09-12T12:14:00Z" w:initials="L">
    <w:p w14:paraId="358D157E" w14:textId="097D52AE" w:rsidR="00654401" w:rsidRDefault="00654401">
      <w:pPr>
        <w:pStyle w:val="Kommentartext"/>
      </w:pPr>
      <w:r>
        <w:rPr>
          <w:rStyle w:val="Kommentarzeichen"/>
        </w:rPr>
        <w:annotationRef/>
      </w:r>
      <w:r>
        <w:t>z-scores</w:t>
      </w:r>
    </w:p>
  </w:comment>
  <w:comment w:id="256" w:author="Smaczny, Stefan" w:date="2022-09-06T16:51:00Z" w:initials="SS">
    <w:p w14:paraId="1E2250AC" w14:textId="478A51C3" w:rsidR="00ED44FD" w:rsidRPr="00787CAD" w:rsidRDefault="00ED44FD">
      <w:pPr>
        <w:pStyle w:val="Kommentartext"/>
        <w:rPr>
          <w:lang w:val="de-DE"/>
        </w:rPr>
      </w:pPr>
      <w:r>
        <w:rPr>
          <w:rStyle w:val="Kommentarzeichen"/>
        </w:rPr>
        <w:annotationRef/>
      </w:r>
      <w:r w:rsidRPr="00787CAD">
        <w:rPr>
          <w:lang w:val="de-DE"/>
        </w:rPr>
        <w:t>Hier vielleicht nochmal betonen, dass es ein Overlap aller Patient*innen ist. Ich msuste den Satz erst 2,3 mal lesen</w:t>
      </w:r>
    </w:p>
  </w:comment>
  <w:comment w:id="257" w:author="Lisa" w:date="2022-09-12T12:25:00Z" w:initials="L">
    <w:p w14:paraId="43D14927" w14:textId="73D74CEC" w:rsidR="009E6176" w:rsidRPr="009E6176" w:rsidRDefault="009E6176">
      <w:pPr>
        <w:pStyle w:val="Kommentartext"/>
        <w:rPr>
          <w:lang w:val="de-DE"/>
        </w:rPr>
      </w:pPr>
      <w:r>
        <w:rPr>
          <w:rStyle w:val="Kommentarzeichen"/>
        </w:rPr>
        <w:annotationRef/>
      </w:r>
      <w:r w:rsidRPr="009E6176">
        <w:rPr>
          <w:lang w:val="de-DE"/>
        </w:rPr>
        <w:t xml:space="preserve">Ich finde es auch verwirrend, </w:t>
      </w:r>
      <w:r>
        <w:rPr>
          <w:lang w:val="de-DE"/>
        </w:rPr>
        <w:t>das</w:t>
      </w:r>
      <w:r w:rsidRPr="009E6176">
        <w:rPr>
          <w:lang w:val="de-DE"/>
        </w:rPr>
        <w:t>s</w:t>
      </w:r>
      <w:r>
        <w:rPr>
          <w:lang w:val="de-DE"/>
        </w:rPr>
        <w:t xml:space="preserve"> </w:t>
      </w:r>
      <w:r w:rsidRPr="009E6176">
        <w:rPr>
          <w:lang w:val="de-DE"/>
        </w:rPr>
        <w:t xml:space="preserve">im </w:t>
      </w:r>
      <w:r>
        <w:rPr>
          <w:lang w:val="de-DE"/>
        </w:rPr>
        <w:t>Text nur die Gesamtgruppe beschrieben wird, aber nicht die Subsamples, obwohl im Bild dargestellt. Also nur kurz sagen, dass die Grafik alle drei (Sub)samples zeigt (und evt. dass die Overlaps ähnlich aussehen).</w:t>
      </w:r>
    </w:p>
  </w:comment>
  <w:comment w:id="258" w:author="Smaczny, Stefan" w:date="2022-09-06T16:52:00Z" w:initials="SS">
    <w:p w14:paraId="20E7033D" w14:textId="73846538" w:rsidR="00ED44FD" w:rsidRPr="00787CAD" w:rsidRDefault="00ED44FD">
      <w:pPr>
        <w:pStyle w:val="Kommentartext"/>
        <w:rPr>
          <w:lang w:val="de-DE"/>
        </w:rPr>
      </w:pPr>
      <w:r>
        <w:rPr>
          <w:rStyle w:val="Kommentarzeichen"/>
        </w:rPr>
        <w:annotationRef/>
      </w:r>
      <w:r w:rsidRPr="00787CAD">
        <w:rPr>
          <w:lang w:val="de-DE"/>
        </w:rPr>
        <w:t>Das ist sehr detailliert, ich denke, es reicht, nur zu sagen, “hier ist ein Overlap”.</w:t>
      </w:r>
      <w:r w:rsidRPr="00787CAD">
        <w:rPr>
          <w:lang w:val="de-DE"/>
        </w:rPr>
        <w:br/>
        <w:t>@Lisa: Was denkst du?</w:t>
      </w:r>
    </w:p>
  </w:comment>
  <w:comment w:id="259" w:author="Lisa" w:date="2022-09-12T12:22:00Z" w:initials="L">
    <w:p w14:paraId="6AB144D4" w14:textId="41807DF9" w:rsidR="001012EB" w:rsidRPr="001012EB" w:rsidRDefault="001012EB">
      <w:pPr>
        <w:pStyle w:val="Kommentartext"/>
        <w:rPr>
          <w:lang w:val="de-DE"/>
        </w:rPr>
      </w:pPr>
      <w:r>
        <w:rPr>
          <w:rStyle w:val="Kommentarzeichen"/>
        </w:rPr>
        <w:annotationRef/>
      </w:r>
      <w:r w:rsidRPr="001012EB">
        <w:rPr>
          <w:lang w:val="de-DE"/>
        </w:rPr>
        <w:t xml:space="preserve">Finde ich auch, aber kürzen reicht womöglich. </w:t>
      </w:r>
      <w:r>
        <w:rPr>
          <w:lang w:val="de-DE"/>
        </w:rPr>
        <w:t>Ich würde evt. folgendes kurz anschneiden: posterior corpus callosum, meist betroffene Faserbahnen.</w:t>
      </w:r>
    </w:p>
  </w:comment>
  <w:comment w:id="268" w:author="Lisa" w:date="2022-09-12T14:32:00Z" w:initials="L">
    <w:p w14:paraId="21452D91" w14:textId="4F968A49" w:rsidR="00F15140" w:rsidRPr="00F15140" w:rsidRDefault="00F15140">
      <w:pPr>
        <w:pStyle w:val="Kommentartext"/>
        <w:rPr>
          <w:lang w:val="de-DE"/>
        </w:rPr>
      </w:pPr>
      <w:r>
        <w:rPr>
          <w:rStyle w:val="Kommentarzeichen"/>
        </w:rPr>
        <w:annotationRef/>
      </w:r>
      <w:r w:rsidRPr="00F15140">
        <w:rPr>
          <w:lang w:val="de-DE"/>
        </w:rPr>
        <w:t xml:space="preserve">Ich versteh noch nicht ganz den </w:t>
      </w:r>
      <w:r>
        <w:rPr>
          <w:lang w:val="de-DE"/>
        </w:rPr>
        <w:t>Unterschied zwischen A/C und B/D. Kontinuierliche versus binäre Karten?</w:t>
      </w:r>
    </w:p>
  </w:comment>
  <w:comment w:id="271" w:author="Smaczny, Stefan" w:date="2022-09-06T16:58:00Z" w:initials="SS">
    <w:p w14:paraId="530D1AA1" w14:textId="5A097F34" w:rsidR="00ED44FD" w:rsidRPr="00787CAD" w:rsidRDefault="00ED44FD">
      <w:pPr>
        <w:pStyle w:val="Kommentartext"/>
        <w:rPr>
          <w:lang w:val="de-DE"/>
        </w:rPr>
      </w:pPr>
      <w:r>
        <w:rPr>
          <w:rStyle w:val="Kommentarzeichen"/>
        </w:rPr>
        <w:annotationRef/>
      </w:r>
      <w:r w:rsidRPr="00787CAD">
        <w:rPr>
          <w:lang w:val="de-DE"/>
        </w:rPr>
        <w:t>Nicht vergessen, diese Figur noch ausreichend zu beschriften</w:t>
      </w:r>
    </w:p>
  </w:comment>
  <w:comment w:id="274" w:author="Smaczny, Stefan" w:date="2022-09-06T17:06:00Z" w:initials="SS">
    <w:p w14:paraId="103A6CD4" w14:textId="3B0D39E7" w:rsidR="00ED44FD" w:rsidRPr="00787CAD" w:rsidRDefault="00ED44FD">
      <w:pPr>
        <w:pStyle w:val="Kommentartext"/>
        <w:rPr>
          <w:lang w:val="de-DE"/>
        </w:rPr>
      </w:pPr>
      <w:r>
        <w:rPr>
          <w:rStyle w:val="Kommentarzeichen"/>
        </w:rPr>
        <w:annotationRef/>
      </w:r>
      <w:r w:rsidRPr="00787CAD">
        <w:rPr>
          <w:lang w:val="de-DE"/>
        </w:rPr>
        <w:t>The majority (…) was</w:t>
      </w:r>
    </w:p>
  </w:comment>
  <w:comment w:id="276" w:author="Lisa" w:date="2022-09-12T14:58:00Z" w:initials="L">
    <w:p w14:paraId="50F979C8" w14:textId="3D7C9F15" w:rsidR="008534D0" w:rsidRDefault="008534D0">
      <w:pPr>
        <w:pStyle w:val="Kommentartext"/>
        <w:rPr>
          <w:lang w:val="de-DE"/>
        </w:rPr>
      </w:pPr>
      <w:r>
        <w:rPr>
          <w:rStyle w:val="Kommentarzeichen"/>
        </w:rPr>
        <w:annotationRef/>
      </w:r>
      <w:r w:rsidRPr="008534D0">
        <w:rPr>
          <w:lang w:val="de-DE"/>
        </w:rPr>
        <w:t xml:space="preserve">Aktuell ist ja “nur” die </w:t>
      </w:r>
      <w:r>
        <w:rPr>
          <w:lang w:val="de-DE"/>
        </w:rPr>
        <w:t xml:space="preserve">Anzahl pro Variante angegeben. Vlt. Wäre zusätzlich noch der prozentuelle Anteil für eine leichtere Interpretation interessant? </w:t>
      </w:r>
    </w:p>
    <w:p w14:paraId="5B368835" w14:textId="07771816" w:rsidR="003F3177" w:rsidRPr="008534D0" w:rsidRDefault="003F3177">
      <w:pPr>
        <w:pStyle w:val="Kommentartext"/>
        <w:rPr>
          <w:lang w:val="de-DE"/>
        </w:rPr>
      </w:pPr>
      <w:r>
        <w:rPr>
          <w:lang w:val="de-DE"/>
        </w:rPr>
        <w:t>Worauf bezieht sich der p-Wert? Auf „wie viele Diskonnektionen sind signifikant?“ oder auf „Wie viele intra/inter?“ Waren das also binäre variablen?</w:t>
      </w:r>
      <w:r w:rsidR="002F41DC">
        <w:rPr>
          <w:lang w:val="de-DE"/>
        </w:rPr>
        <w:t xml:space="preserve"> In der Legende unten ist auch „b“</w:t>
      </w:r>
      <w:r w:rsidR="00EE3FDE">
        <w:rPr>
          <w:lang w:val="de-DE"/>
        </w:rPr>
        <w:t xml:space="preserve"> nicht erklärt (zumal du das hier auch nicht bräuchtest, da nur ein Test).</w:t>
      </w:r>
    </w:p>
  </w:comment>
  <w:comment w:id="277" w:author="Smaczny, Stefan" w:date="2022-09-06T17:05:00Z" w:initials="SS">
    <w:p w14:paraId="197220E0" w14:textId="777CF7C6" w:rsidR="00ED44FD" w:rsidRPr="00787CAD" w:rsidRDefault="00ED44FD">
      <w:pPr>
        <w:pStyle w:val="Kommentartext"/>
        <w:rPr>
          <w:lang w:val="de-DE"/>
        </w:rPr>
      </w:pPr>
      <w:r>
        <w:rPr>
          <w:rStyle w:val="Kommentarzeichen"/>
        </w:rPr>
        <w:annotationRef/>
      </w:r>
      <w:r w:rsidRPr="00787CAD">
        <w:rPr>
          <w:lang w:val="de-DE"/>
        </w:rPr>
        <w:t>?</w:t>
      </w:r>
    </w:p>
  </w:comment>
  <w:comment w:id="278" w:author="Lisa" w:date="2022-09-12T15:04:00Z" w:initials="L">
    <w:p w14:paraId="0F3541DD" w14:textId="06DDCA0F" w:rsidR="00C17FE7" w:rsidRPr="00C17FE7" w:rsidRDefault="00C17FE7">
      <w:pPr>
        <w:pStyle w:val="Kommentartext"/>
        <w:rPr>
          <w:lang w:val="de-DE"/>
        </w:rPr>
      </w:pPr>
      <w:r>
        <w:rPr>
          <w:rStyle w:val="Kommentarzeichen"/>
        </w:rPr>
        <w:annotationRef/>
      </w:r>
      <w:r w:rsidRPr="00C17FE7">
        <w:rPr>
          <w:lang w:val="de-DE"/>
        </w:rPr>
        <w:t xml:space="preserve">Ich habs zwar verstanden, finde aber auch, dass man </w:t>
      </w:r>
      <w:r>
        <w:rPr>
          <w:lang w:val="de-DE"/>
        </w:rPr>
        <w:t>e</w:t>
      </w:r>
      <w:r w:rsidRPr="00C17FE7">
        <w:rPr>
          <w:lang w:val="de-DE"/>
        </w:rPr>
        <w:t>s</w:t>
      </w:r>
      <w:r>
        <w:rPr>
          <w:lang w:val="de-DE"/>
        </w:rPr>
        <w:t xml:space="preserve"> </w:t>
      </w:r>
      <w:r w:rsidRPr="00C17FE7">
        <w:rPr>
          <w:lang w:val="de-DE"/>
        </w:rPr>
        <w:t>hier einfach ausschreiben kann</w:t>
      </w:r>
      <w:r>
        <w:rPr>
          <w:lang w:val="de-DE"/>
        </w:rPr>
        <w:t xml:space="preserve"> (ratio of … to …)</w:t>
      </w:r>
    </w:p>
  </w:comment>
  <w:comment w:id="282" w:author="Lisa" w:date="2022-09-12T15:07:00Z" w:initials="L">
    <w:p w14:paraId="4786E786" w14:textId="7D2E79B9" w:rsidR="00EA36E7" w:rsidRPr="00EA36E7" w:rsidRDefault="00EA36E7">
      <w:pPr>
        <w:pStyle w:val="Kommentartext"/>
        <w:rPr>
          <w:lang w:val="de-DE"/>
        </w:rPr>
      </w:pPr>
      <w:r>
        <w:rPr>
          <w:rStyle w:val="Kommentarzeichen"/>
        </w:rPr>
        <w:annotationRef/>
      </w:r>
      <w:r w:rsidRPr="00EA36E7">
        <w:rPr>
          <w:lang w:val="de-DE"/>
        </w:rPr>
        <w:t xml:space="preserve">Nur als Vorschlag, man könnte durch </w:t>
      </w:r>
      <w:r>
        <w:rPr>
          <w:lang w:val="de-DE"/>
        </w:rPr>
        <w:t xml:space="preserve">Formatierung intra und inter </w:t>
      </w:r>
      <w:r w:rsidR="00694F27">
        <w:rPr>
          <w:lang w:val="de-DE"/>
        </w:rPr>
        <w:t xml:space="preserve">mehr </w:t>
      </w:r>
      <w:r>
        <w:rPr>
          <w:lang w:val="de-DE"/>
        </w:rPr>
        <w:t>betonen.</w:t>
      </w:r>
    </w:p>
  </w:comment>
  <w:comment w:id="290" w:author="Lisa" w:date="2022-09-12T15:14:00Z" w:initials="L">
    <w:p w14:paraId="235F7DD5" w14:textId="6588AC23" w:rsidR="006912CA" w:rsidRDefault="006912CA">
      <w:pPr>
        <w:pStyle w:val="Kommentartext"/>
        <w:rPr>
          <w:lang w:val="de-DE"/>
        </w:rPr>
      </w:pPr>
      <w:r>
        <w:rPr>
          <w:rStyle w:val="Kommentarzeichen"/>
        </w:rPr>
        <w:annotationRef/>
      </w:r>
      <w:r w:rsidRPr="006912CA">
        <w:rPr>
          <w:lang w:val="de-DE"/>
        </w:rPr>
        <w:t xml:space="preserve">Sieht doch wirklich gut aus die </w:t>
      </w:r>
      <w:r>
        <w:rPr>
          <w:lang w:val="de-DE"/>
        </w:rPr>
        <w:t>Tabelle! (Bis auf weniger Linien, siehe Stefan oben)</w:t>
      </w:r>
    </w:p>
    <w:p w14:paraId="47409FCB" w14:textId="1E94AF79" w:rsidR="006912CA" w:rsidRPr="006912CA" w:rsidRDefault="006912CA">
      <w:pPr>
        <w:pStyle w:val="Kommentartext"/>
        <w:rPr>
          <w:lang w:val="de-DE"/>
        </w:rPr>
      </w:pPr>
      <w:r>
        <w:rPr>
          <w:lang w:val="de-DE"/>
        </w:rPr>
        <w:t>Aber ich finde sie gut gelungen, nicht zu unübersichtlich :-)</w:t>
      </w:r>
    </w:p>
  </w:comment>
  <w:comment w:id="296" w:author="Lisa" w:date="2022-09-12T15:20:00Z" w:initials="L">
    <w:p w14:paraId="31DFE797" w14:textId="1182BEA4" w:rsidR="0064220B" w:rsidRPr="0064220B" w:rsidRDefault="0064220B">
      <w:pPr>
        <w:pStyle w:val="Kommentartext"/>
        <w:rPr>
          <w:lang w:val="de-DE"/>
        </w:rPr>
      </w:pPr>
      <w:r>
        <w:rPr>
          <w:rStyle w:val="Kommentarzeichen"/>
        </w:rPr>
        <w:annotationRef/>
      </w:r>
      <w:r w:rsidRPr="0064220B">
        <w:rPr>
          <w:lang w:val="de-DE"/>
        </w:rPr>
        <w:t xml:space="preserve">Bei sowas würde ich dann schon den </w:t>
      </w:r>
      <w:r>
        <w:rPr>
          <w:lang w:val="de-DE"/>
        </w:rPr>
        <w:t>T-Wert (oder was auch immer) mit berichten (so wie man statistische Tests der Vollständigkeit berichtet).</w:t>
      </w:r>
      <w:r w:rsidR="00092B1E">
        <w:rPr>
          <w:lang w:val="de-DE"/>
        </w:rPr>
        <w:t xml:space="preserve"> [außer es steht alles schon in der Tabelle]</w:t>
      </w:r>
    </w:p>
  </w:comment>
  <w:comment w:id="299" w:author="Lisa" w:date="2022-09-12T15:25:00Z" w:initials="L">
    <w:p w14:paraId="27FA72F3" w14:textId="5B087FFF" w:rsidR="00B75E8E" w:rsidRPr="00B75E8E" w:rsidRDefault="00B75E8E">
      <w:pPr>
        <w:pStyle w:val="Kommentartext"/>
        <w:rPr>
          <w:lang w:val="de-DE"/>
        </w:rPr>
      </w:pPr>
      <w:r>
        <w:rPr>
          <w:rStyle w:val="Kommentarzeichen"/>
        </w:rPr>
        <w:annotationRef/>
      </w:r>
      <w:r w:rsidRPr="00B75E8E">
        <w:rPr>
          <w:lang w:val="de-DE"/>
        </w:rPr>
        <w:t xml:space="preserve">Ich glaube, ich weiß was du meinst, aber ich würde es hier deutlicher </w:t>
      </w:r>
      <w:r>
        <w:rPr>
          <w:lang w:val="de-DE"/>
        </w:rPr>
        <w:t>m</w:t>
      </w:r>
      <w:r w:rsidRPr="00B75E8E">
        <w:rPr>
          <w:lang w:val="de-DE"/>
        </w:rPr>
        <w:t>achen,</w:t>
      </w:r>
      <w:r>
        <w:rPr>
          <w:lang w:val="de-DE"/>
        </w:rPr>
        <w:t xml:space="preserve"> was der Unterschied zwischen „mean“ und „</w:t>
      </w:r>
      <w:r w:rsidR="004A2521">
        <w:rPr>
          <w:lang w:val="de-DE"/>
        </w:rPr>
        <w:t xml:space="preserve">(average) </w:t>
      </w:r>
      <w:r>
        <w:rPr>
          <w:lang w:val="de-DE"/>
        </w:rPr>
        <w:t>maximum“ SSPL ist.</w:t>
      </w:r>
    </w:p>
  </w:comment>
  <w:comment w:id="303" w:author="Lisa" w:date="2022-09-12T15:31:00Z" w:initials="L">
    <w:p w14:paraId="098B34F4" w14:textId="39B52B00" w:rsidR="0009554F" w:rsidRPr="0009554F" w:rsidRDefault="0009554F">
      <w:pPr>
        <w:pStyle w:val="Kommentartext"/>
        <w:rPr>
          <w:lang w:val="de-DE"/>
        </w:rPr>
      </w:pPr>
      <w:r>
        <w:rPr>
          <w:rStyle w:val="Kommentarzeichen"/>
        </w:rPr>
        <w:annotationRef/>
      </w:r>
      <w:r w:rsidRPr="0009554F">
        <w:rPr>
          <w:lang w:val="de-DE"/>
        </w:rPr>
        <w:t xml:space="preserve">Das macht ja insgesamt ein stimmiges </w:t>
      </w:r>
      <w:r>
        <w:rPr>
          <w:lang w:val="de-DE"/>
        </w:rPr>
        <w:t>Bild, oder nicht? Da bei Frauen häufiger der Thalamus läsioniert oder diskonnektiert ist, und über eben diesen viele Verbindungen laufen, steigt dort auch der Umweg von A nach B an. Nur so ein Randgedanke.</w:t>
      </w:r>
    </w:p>
  </w:comment>
  <w:comment w:id="304" w:author="Lisa" w:date="2022-09-12T15:34:00Z" w:initials="L">
    <w:p w14:paraId="383B1423" w14:textId="08286EF2" w:rsidR="00A179FA" w:rsidRDefault="00A179FA">
      <w:pPr>
        <w:pStyle w:val="Kommentartext"/>
        <w:rPr>
          <w:lang w:val="de-DE"/>
        </w:rPr>
      </w:pPr>
      <w:r>
        <w:rPr>
          <w:rStyle w:val="Kommentarzeichen"/>
        </w:rPr>
        <w:annotationRef/>
      </w:r>
      <w:r w:rsidRPr="00A179FA">
        <w:rPr>
          <w:lang w:val="de-DE"/>
        </w:rPr>
        <w:t>Diese Beschreibung hatte ich in meiner T</w:t>
      </w:r>
      <w:r>
        <w:rPr>
          <w:lang w:val="de-DE"/>
        </w:rPr>
        <w:t>abelle nur gemacht, da ich verschiedene Variablentypen und damit verschiedene Tests gemacht hatte. Hier in dieser Tabelle hast du ja ausschließlich kontinuierliche Daten. Daher brauchst du den Zusatz „for continuous variables“ hier nicht unbedingt. Außerdem brauchst du das „a“</w:t>
      </w:r>
      <w:r w:rsidR="0000573F">
        <w:rPr>
          <w:lang w:val="de-DE"/>
        </w:rPr>
        <w:t xml:space="preserve"> nicht, da du nur einen Test, und nicht verschiedene, gemacht hast.</w:t>
      </w:r>
    </w:p>
    <w:p w14:paraId="11DED903" w14:textId="77777777" w:rsidR="00804141" w:rsidRDefault="00804141">
      <w:pPr>
        <w:pStyle w:val="Kommentartext"/>
        <w:rPr>
          <w:lang w:val="de-DE"/>
        </w:rPr>
      </w:pPr>
    </w:p>
    <w:p w14:paraId="114F8369" w14:textId="77777777" w:rsidR="00C16474" w:rsidRDefault="00804141">
      <w:pPr>
        <w:pStyle w:val="Kommentartext"/>
        <w:rPr>
          <w:lang w:val="de-DE"/>
        </w:rPr>
      </w:pPr>
      <w:r>
        <w:rPr>
          <w:lang w:val="de-DE"/>
        </w:rPr>
        <w:t>Davon abgesehen. Wenn du dir die SSPLs anschaust solltest du beachten, dass das streng genommen keine kontinuierlichen Daten sind, sondern ordinale. Die SSPLs gehen ja nur von 0 – 6, ohne Komma-Zahlen. Damit ist der t-test eigt. nicht passend</w:t>
      </w:r>
      <w:r w:rsidR="00F942DF">
        <w:rPr>
          <w:lang w:val="de-DE"/>
        </w:rPr>
        <w:t xml:space="preserve"> für „max indirect SSPL“</w:t>
      </w:r>
      <w:r>
        <w:rPr>
          <w:lang w:val="de-DE"/>
        </w:rPr>
        <w:t>.</w:t>
      </w:r>
      <w:r w:rsidR="000F79F9">
        <w:rPr>
          <w:lang w:val="de-DE"/>
        </w:rPr>
        <w:t xml:space="preserve"> Da solltets du auch den Median statt Mean berechnen.</w:t>
      </w:r>
    </w:p>
    <w:p w14:paraId="2D37F6B2" w14:textId="36C52B42" w:rsidR="00804141" w:rsidRPr="00A179FA" w:rsidRDefault="00C16474">
      <w:pPr>
        <w:pStyle w:val="Kommentartext"/>
        <w:rPr>
          <w:lang w:val="de-DE"/>
        </w:rPr>
      </w:pPr>
      <w:r>
        <w:rPr>
          <w:lang w:val="de-DE"/>
        </w:rPr>
        <w:t xml:space="preserve">[Jetzt trifft nicht mehr alles im Kommentar oben zu, wenn du nun doch zwei verschiedene Tests verwenden würdest – ignorieren </w:t>
      </w:r>
      <w:r w:rsidR="00360F08">
        <w:rPr>
          <w:lang w:val="de-DE"/>
        </w:rPr>
        <w:t xml:space="preserve">bzw. bei deinen anderen Tabellen beachten </w:t>
      </w:r>
      <w:r>
        <w:rPr>
          <w:lang w:val="de-DE"/>
        </w:rPr>
        <w:t>:D]</w:t>
      </w:r>
    </w:p>
  </w:comment>
  <w:comment w:id="307" w:author="Lisa" w:date="2022-09-12T16:24:00Z" w:initials="L">
    <w:p w14:paraId="0423FB3F" w14:textId="0784059C" w:rsidR="00724FBE" w:rsidRPr="00724FBE" w:rsidRDefault="00724FBE">
      <w:pPr>
        <w:pStyle w:val="Kommentartext"/>
        <w:rPr>
          <w:lang w:val="de-DE"/>
        </w:rPr>
      </w:pPr>
      <w:r>
        <w:rPr>
          <w:rStyle w:val="Kommentarzeichen"/>
        </w:rPr>
        <w:annotationRef/>
      </w:r>
      <w:r w:rsidRPr="00724FBE">
        <w:rPr>
          <w:lang w:val="de-DE"/>
        </w:rPr>
        <w:t>Dieser Vergleich (x ist besser als y</w:t>
      </w:r>
      <w:r>
        <w:rPr>
          <w:lang w:val="de-DE"/>
        </w:rPr>
        <w:t>) ist hier gar nicht so bedeutend, da die performances doch sehr ähnlich sind. So ein Satz wäre im Satz vorher interessanter, da bei neglect vs non-neglect der Unterschied viel beachtlicher ist</w:t>
      </w:r>
      <w:r w:rsidR="00E562BE">
        <w:rPr>
          <w:lang w:val="de-DE"/>
        </w:rPr>
        <w:t xml:space="preserve"> (und lesion map ja quasi auch nur chance level ist)</w:t>
      </w:r>
      <w:r>
        <w:rPr>
          <w:lang w:val="de-DE"/>
        </w:rPr>
        <w:t>.</w:t>
      </w:r>
    </w:p>
  </w:comment>
  <w:comment w:id="308" w:author="Lisa" w:date="2022-09-12T16:09:00Z" w:initials="L">
    <w:p w14:paraId="547DDB21" w14:textId="20371632" w:rsidR="009726D8" w:rsidRPr="009726D8" w:rsidRDefault="009726D8">
      <w:pPr>
        <w:pStyle w:val="Kommentartext"/>
        <w:rPr>
          <w:lang w:val="de-DE"/>
        </w:rPr>
      </w:pPr>
      <w:r>
        <w:rPr>
          <w:rStyle w:val="Kommentarzeichen"/>
        </w:rPr>
        <w:annotationRef/>
      </w:r>
      <w:r w:rsidRPr="009726D8">
        <w:rPr>
          <w:lang w:val="de-DE"/>
        </w:rPr>
        <w:t>Würde ich bezüglich des nächsten K</w:t>
      </w:r>
      <w:r>
        <w:rPr>
          <w:lang w:val="de-DE"/>
        </w:rPr>
        <w:t>ommentars umformulieren.</w:t>
      </w:r>
    </w:p>
  </w:comment>
  <w:comment w:id="311" w:author="Smaczny, Stefan" w:date="2022-09-06T17:26:00Z" w:initials="SS">
    <w:p w14:paraId="30E4DBF8" w14:textId="4466FDF9" w:rsidR="00ED44FD" w:rsidRPr="00787CAD" w:rsidRDefault="00ED44FD">
      <w:pPr>
        <w:pStyle w:val="Kommentartext"/>
        <w:rPr>
          <w:lang w:val="de-DE"/>
        </w:rPr>
      </w:pPr>
      <w:r>
        <w:rPr>
          <w:rStyle w:val="Kommentarzeichen"/>
        </w:rPr>
        <w:annotationRef/>
      </w:r>
      <w:r w:rsidRPr="00787CAD">
        <w:rPr>
          <w:lang w:val="de-DE"/>
        </w:rPr>
        <w:t>Ist das hier nicht auch interessant, weil es höher ist, als 25%?</w:t>
      </w:r>
    </w:p>
  </w:comment>
  <w:comment w:id="312" w:author="Smaczny, Stefan" w:date="2022-09-06T17:27:00Z" w:initials="SS">
    <w:p w14:paraId="3E2A1193" w14:textId="224AB96A" w:rsidR="00ED44FD" w:rsidRPr="00787CAD" w:rsidRDefault="00ED44FD">
      <w:pPr>
        <w:pStyle w:val="Kommentartext"/>
        <w:rPr>
          <w:lang w:val="de-DE"/>
        </w:rPr>
      </w:pPr>
      <w:r>
        <w:rPr>
          <w:rStyle w:val="Kommentarzeichen"/>
        </w:rPr>
        <w:annotationRef/>
      </w:r>
      <w:r w:rsidRPr="00787CAD">
        <w:rPr>
          <w:lang w:val="de-DE"/>
        </w:rPr>
        <w:t xml:space="preserve">Also was ich sagen will, ist: Gegeben der tatsache, dass wir bei Gender ein zweier Vergleich haben (M/F), wäre 50% chance level. Bei vier Gruppen (M/F) x (N+/N-) haben wir 25%, was doch rein theoretisch aussagt, dass Neglectstatus die Prediction von Gender verbessert, oder? </w:t>
      </w:r>
      <w:r w:rsidRPr="00787CAD">
        <w:rPr>
          <w:lang w:val="de-DE"/>
        </w:rPr>
        <w:br/>
        <w:t>Oder rede ich hier völligen Stuss?</w:t>
      </w:r>
      <w:r w:rsidRPr="00787CAD">
        <w:rPr>
          <w:lang w:val="de-DE"/>
        </w:rPr>
        <w:br/>
        <w:t>Waaaaaaah</w:t>
      </w:r>
    </w:p>
  </w:comment>
  <w:comment w:id="313" w:author="Lisa" w:date="2022-09-12T16:06:00Z" w:initials="L">
    <w:p w14:paraId="08FA0EBE" w14:textId="1E7E488E" w:rsidR="002E6C67" w:rsidRPr="002E6C67" w:rsidRDefault="002E6C67">
      <w:pPr>
        <w:pStyle w:val="Kommentartext"/>
        <w:rPr>
          <w:lang w:val="de-DE"/>
        </w:rPr>
      </w:pPr>
      <w:r>
        <w:rPr>
          <w:rStyle w:val="Kommentarzeichen"/>
        </w:rPr>
        <w:annotationRef/>
      </w:r>
      <w:r w:rsidRPr="002E6C67">
        <w:rPr>
          <w:lang w:val="de-DE"/>
        </w:rPr>
        <w:t>Nein, kein Stuss, denke ich auch.</w:t>
      </w:r>
    </w:p>
    <w:p w14:paraId="17010DE2" w14:textId="0C587706" w:rsidR="002E6C67" w:rsidRPr="002E6C67" w:rsidRDefault="002E6C67">
      <w:pPr>
        <w:pStyle w:val="Kommentartext"/>
        <w:rPr>
          <w:lang w:val="de-DE"/>
        </w:rPr>
      </w:pPr>
      <w:r>
        <w:rPr>
          <w:lang w:val="de-DE"/>
        </w:rPr>
        <w:t>Chance level bei einer 4-Klassen Klassifikation ist 25%.</w:t>
      </w:r>
    </w:p>
  </w:comment>
  <w:comment w:id="314" w:author="Lisa" w:date="2022-09-12T16:07:00Z" w:initials="L">
    <w:p w14:paraId="38DAD841" w14:textId="1CB3484F" w:rsidR="002E6C67" w:rsidRPr="002E6C67" w:rsidRDefault="002E6C67">
      <w:pPr>
        <w:pStyle w:val="Kommentartext"/>
        <w:rPr>
          <w:lang w:val="de-DE"/>
        </w:rPr>
      </w:pPr>
      <w:r>
        <w:rPr>
          <w:rStyle w:val="Kommentarzeichen"/>
        </w:rPr>
        <w:annotationRef/>
      </w:r>
      <w:r w:rsidRPr="002E6C67">
        <w:rPr>
          <w:lang w:val="de-DE"/>
        </w:rPr>
        <w:t xml:space="preserve">@Stefan: Sex und Gender sind </w:t>
      </w:r>
      <w:r>
        <w:rPr>
          <w:lang w:val="de-DE"/>
        </w:rPr>
        <w:t xml:space="preserve">heutzutage </w:t>
      </w:r>
      <w:r w:rsidRPr="002E6C67">
        <w:rPr>
          <w:lang w:val="de-DE"/>
        </w:rPr>
        <w:t xml:space="preserve">zwei </w:t>
      </w:r>
      <w:r>
        <w:rPr>
          <w:lang w:val="de-DE"/>
        </w:rPr>
        <w:t xml:space="preserve">Paar Schuhe :-P </w:t>
      </w:r>
    </w:p>
  </w:comment>
  <w:comment w:id="315" w:author="Lisa" w:date="2022-09-12T16:13:00Z" w:initials="L">
    <w:p w14:paraId="7C5B50E8" w14:textId="72B9C898" w:rsidR="009726D8" w:rsidRDefault="009726D8">
      <w:pPr>
        <w:pStyle w:val="Kommentartext"/>
        <w:rPr>
          <w:lang w:val="de-DE"/>
        </w:rPr>
      </w:pPr>
      <w:r>
        <w:rPr>
          <w:rStyle w:val="Kommentarzeichen"/>
        </w:rPr>
        <w:annotationRef/>
      </w:r>
      <w:r w:rsidRPr="009726D8">
        <w:rPr>
          <w:lang w:val="de-DE"/>
        </w:rPr>
        <w:t>Wie auch schon in den M</w:t>
      </w:r>
      <w:r>
        <w:rPr>
          <w:lang w:val="de-DE"/>
        </w:rPr>
        <w:t xml:space="preserve">ethoden angemerkt: Was genau ist dein Maß für prediction accuracy? </w:t>
      </w:r>
      <w:r w:rsidR="000663DD">
        <w:rPr>
          <w:lang w:val="de-DE"/>
        </w:rPr>
        <w:t>Vermutlich meinst du die Anzahl an richtigen Prädiktionen geteilt durch Gesamtzahl an Patienten. Einfach kurz beschreiben, da es viele andere „prediction accuracy measures“ in machine learning gibt.</w:t>
      </w:r>
      <w:r>
        <w:rPr>
          <w:lang w:val="de-DE"/>
        </w:rPr>
        <w:t xml:space="preserve"> </w:t>
      </w:r>
      <w:r w:rsidR="00C0153B">
        <w:rPr>
          <w:lang w:val="de-DE"/>
        </w:rPr>
        <w:t>(Bei classifications gibt es precision, recall und F1-score zbsp.)</w:t>
      </w:r>
    </w:p>
    <w:p w14:paraId="2742211A" w14:textId="77777777" w:rsidR="00B83CBC" w:rsidRDefault="00B83CBC">
      <w:pPr>
        <w:pStyle w:val="Kommentartext"/>
        <w:rPr>
          <w:lang w:val="de-DE"/>
        </w:rPr>
      </w:pPr>
    </w:p>
    <w:p w14:paraId="2EFC9DDD" w14:textId="582CAABC" w:rsidR="00B83CBC" w:rsidRDefault="00B83CBC">
      <w:pPr>
        <w:pStyle w:val="Kommentartext"/>
        <w:rPr>
          <w:lang w:val="de-DE"/>
        </w:rPr>
      </w:pPr>
      <w:r>
        <w:rPr>
          <w:lang w:val="de-DE"/>
        </w:rPr>
        <w:t>Hier wäre ein Plot für die prediction performance möglich (für die beiden guten Modelle, 66 und 32% accuracy). Was meint ihr?</w:t>
      </w:r>
    </w:p>
    <w:p w14:paraId="7D637CC0" w14:textId="261C61D7" w:rsidR="00D30A47" w:rsidRPr="009726D8" w:rsidRDefault="00D30A47">
      <w:pPr>
        <w:pStyle w:val="Kommentartext"/>
        <w:rPr>
          <w:lang w:val="de-DE"/>
        </w:rPr>
      </w:pPr>
      <w:r>
        <w:rPr>
          <w:lang w:val="de-DE"/>
        </w:rPr>
        <w:t>Man könnte auch überlegen, ob man dann die Tabelle weglässt, da die Werte auch gut im Text bneschrieben werden können (und sie dort auch schon stehen).</w:t>
      </w:r>
      <w:r w:rsidR="00FD6AD6">
        <w:rPr>
          <w:lang w:val="de-DE"/>
        </w:rPr>
        <w:t xml:space="preserve"> Die Tabelle bringt hier aktuell keinen Mehrgewinn.</w:t>
      </w:r>
    </w:p>
  </w:comment>
  <w:comment w:id="423" w:author="Lisa" w:date="2022-09-08T19:50:00Z" w:initials="L">
    <w:p w14:paraId="1096FE4A" w14:textId="436EBCD1" w:rsidR="00ED44FD" w:rsidRPr="0072314A" w:rsidRDefault="00ED44FD">
      <w:pPr>
        <w:pStyle w:val="Kommentartext"/>
        <w:rPr>
          <w:lang w:val="de-DE"/>
        </w:rPr>
      </w:pPr>
      <w:r>
        <w:rPr>
          <w:rStyle w:val="Kommentarzeichen"/>
        </w:rPr>
        <w:annotationRef/>
      </w:r>
      <w:r w:rsidRPr="0072314A">
        <w:rPr>
          <w:lang w:val="de-DE"/>
        </w:rPr>
        <w:t>Hattest du, Tamara, auch R S</w:t>
      </w:r>
      <w:r>
        <w:rPr>
          <w:lang w:val="de-DE"/>
        </w:rPr>
        <w:t>kripts geschrieben?</w:t>
      </w:r>
    </w:p>
  </w:comment>
  <w:comment w:id="428" w:author="Smaczny, Stefan" w:date="2022-09-05T16:35:00Z" w:initials="SS">
    <w:p w14:paraId="0FCA3BB2" w14:textId="6B9F7A0C" w:rsidR="00ED44FD" w:rsidRPr="00787CAD" w:rsidRDefault="00ED44FD">
      <w:pPr>
        <w:pStyle w:val="Kommentartext"/>
        <w:rPr>
          <w:lang w:val="de-DE"/>
        </w:rPr>
      </w:pPr>
      <w:r>
        <w:rPr>
          <w:rStyle w:val="Kommentarzeichen"/>
        </w:rPr>
        <w:annotationRef/>
      </w:r>
      <w:r w:rsidRPr="00787CAD">
        <w:rPr>
          <w:lang w:val="de-DE"/>
        </w:rPr>
        <w:t xml:space="preserve">Du hattest ja danach gefragt, also hab ich mal eine saubere Version auf Github gestellt </w:t>
      </w:r>
      <w:r>
        <w:sym w:font="Wingdings" w:char="F04A"/>
      </w:r>
    </w:p>
  </w:comment>
  <w:comment w:id="434" w:author="Lisa" w:date="2022-09-12T16:30:00Z" w:initials="L">
    <w:p w14:paraId="010F0484" w14:textId="198E5D18" w:rsidR="00F904B7" w:rsidRPr="00F904B7" w:rsidRDefault="00F904B7">
      <w:pPr>
        <w:pStyle w:val="Kommentartext"/>
        <w:rPr>
          <w:lang w:val="de-DE"/>
        </w:rPr>
      </w:pPr>
      <w:r>
        <w:rPr>
          <w:rStyle w:val="Kommentarzeichen"/>
        </w:rPr>
        <w:annotationRef/>
      </w:r>
      <w:r w:rsidRPr="00F904B7">
        <w:rPr>
          <w:lang w:val="de-DE"/>
        </w:rPr>
        <w:t xml:space="preserve">Nur als Hinweis: Im Text schreibst du </w:t>
      </w:r>
      <w:r>
        <w:rPr>
          <w:lang w:val="de-DE"/>
        </w:rPr>
        <w:t>General Linear Model (GLM). General und Generalised Models sind aber nicht das gleiche!</w:t>
      </w:r>
    </w:p>
  </w:comment>
  <w:comment w:id="440" w:author="Lisa" w:date="2022-09-12T16:36:00Z" w:initials="L">
    <w:p w14:paraId="528EBD48" w14:textId="2D65C2E4" w:rsidR="00845A98" w:rsidRPr="00845A98" w:rsidRDefault="00845A98">
      <w:pPr>
        <w:pStyle w:val="Kommentartext"/>
        <w:rPr>
          <w:lang w:val="de-DE"/>
        </w:rPr>
      </w:pPr>
      <w:r>
        <w:rPr>
          <w:rStyle w:val="Kommentarzeichen"/>
        </w:rPr>
        <w:annotationRef/>
      </w:r>
      <w:r w:rsidRPr="00845A98">
        <w:rPr>
          <w:lang w:val="de-DE"/>
        </w:rPr>
        <w:t>Auch interessant, wenn da was dran sein sollte.</w:t>
      </w:r>
    </w:p>
  </w:comment>
  <w:comment w:id="443" w:author="Lisa" w:date="2022-09-12T16:37:00Z" w:initials="L">
    <w:p w14:paraId="33F280C4" w14:textId="65EC3F63" w:rsidR="00845A98" w:rsidRPr="00845A98" w:rsidRDefault="00845A98">
      <w:pPr>
        <w:pStyle w:val="Kommentartext"/>
        <w:rPr>
          <w:lang w:val="de-DE"/>
        </w:rPr>
      </w:pPr>
      <w:r>
        <w:rPr>
          <w:rStyle w:val="Kommentarzeichen"/>
        </w:rPr>
        <w:annotationRef/>
      </w:r>
      <w:r w:rsidRPr="00845A98">
        <w:rPr>
          <w:lang w:val="de-DE"/>
        </w:rPr>
        <w:t>Siehe mein Kommentar in den M</w:t>
      </w:r>
      <w:r>
        <w:rPr>
          <w:lang w:val="de-DE"/>
        </w:rPr>
        <w:t>ethoden. Hier solltest du spezifizieren, was du mit der Auflistung meinst (delineation und/oder normalization?). Ich persönlich würde hier alle Patienten mit DWI bzw. Fliar zusammenzählen, und von mir aus zusätzlich die Spalte „additional T1“. Kannst du hier in den Supplements aber auch so aufgedröselt lassen.</w:t>
      </w:r>
    </w:p>
  </w:comment>
  <w:comment w:id="450" w:author="Lisa" w:date="2022-09-12T16:47:00Z" w:initials="L">
    <w:p w14:paraId="53C0B688" w14:textId="7E57EEB7" w:rsidR="00A3206B" w:rsidRPr="00A3206B" w:rsidRDefault="00A3206B">
      <w:pPr>
        <w:pStyle w:val="Kommentartext"/>
        <w:rPr>
          <w:lang w:val="de-DE"/>
        </w:rPr>
      </w:pPr>
      <w:r>
        <w:rPr>
          <w:rStyle w:val="Kommentarzeichen"/>
        </w:rPr>
        <w:annotationRef/>
      </w:r>
      <w:r w:rsidRPr="00A3206B">
        <w:rPr>
          <w:lang w:val="de-DE"/>
        </w:rPr>
        <w:t xml:space="preserve">Wenn das drin bleibt, vlt. Analyses vor </w:t>
      </w:r>
      <w:r>
        <w:rPr>
          <w:lang w:val="de-DE"/>
        </w:rPr>
        <w:t>Figures/Tables (also appendix c vor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F4BF4D" w15:done="0"/>
  <w15:commentEx w15:paraId="3BA22F5B" w15:done="1"/>
  <w15:commentEx w15:paraId="232A4300" w15:done="1"/>
  <w15:commentEx w15:paraId="1FF06CCB" w15:done="1"/>
  <w15:commentEx w15:paraId="48D41671" w15:done="0"/>
  <w15:commentEx w15:paraId="7A4EAD61" w15:done="1"/>
  <w15:commentEx w15:paraId="1CD819B7" w15:paraIdParent="7A4EAD61" w15:done="1"/>
  <w15:commentEx w15:paraId="3B6352BA" w15:done="1"/>
  <w15:commentEx w15:paraId="27796641" w15:done="1"/>
  <w15:commentEx w15:paraId="3154490B" w15:done="1"/>
  <w15:commentEx w15:paraId="248BA9B3" w15:done="1"/>
  <w15:commentEx w15:paraId="1B95A407" w15:done="1"/>
  <w15:commentEx w15:paraId="4035D644" w15:paraIdParent="1B95A407" w15:done="1"/>
  <w15:commentEx w15:paraId="7933D8A8" w15:done="1"/>
  <w15:commentEx w15:paraId="41733C3F" w15:done="1"/>
  <w15:commentEx w15:paraId="45452C33" w15:done="0"/>
  <w15:commentEx w15:paraId="26DD666C" w15:done="0"/>
  <w15:commentEx w15:paraId="5F89F205" w15:done="1"/>
  <w15:commentEx w15:paraId="481F81D1" w15:done="1"/>
  <w15:commentEx w15:paraId="2BF11C89" w15:done="1"/>
  <w15:commentEx w15:paraId="51FAC498" w15:done="1"/>
  <w15:commentEx w15:paraId="6175F156" w15:done="1"/>
  <w15:commentEx w15:paraId="37915B65" w15:done="1"/>
  <w15:commentEx w15:paraId="1DEDA787" w15:done="0"/>
  <w15:commentEx w15:paraId="5AA28828" w15:done="1"/>
  <w15:commentEx w15:paraId="4F3CB0A1" w15:done="1"/>
  <w15:commentEx w15:paraId="5974DF46" w15:done="1"/>
  <w15:commentEx w15:paraId="0338BE88" w15:done="0"/>
  <w15:commentEx w15:paraId="2800927A" w15:done="0"/>
  <w15:commentEx w15:paraId="0BF4FED4" w15:done="1"/>
  <w15:commentEx w15:paraId="19E27855" w15:done="1"/>
  <w15:commentEx w15:paraId="5BC31300" w15:done="0"/>
  <w15:commentEx w15:paraId="0D268B33" w15:done="0"/>
  <w15:commentEx w15:paraId="32688877" w15:done="0"/>
  <w15:commentEx w15:paraId="4A662C28" w15:done="0"/>
  <w15:commentEx w15:paraId="3206E822" w15:done="0"/>
  <w15:commentEx w15:paraId="2DDE8486" w15:done="1"/>
  <w15:commentEx w15:paraId="104DC5CD" w15:done="1"/>
  <w15:commentEx w15:paraId="7DC22B5D" w15:done="1"/>
  <w15:commentEx w15:paraId="11F58C4A" w15:done="0"/>
  <w15:commentEx w15:paraId="5CB1DBE8" w15:done="1"/>
  <w15:commentEx w15:paraId="1FBB7E07" w15:done="1"/>
  <w15:commentEx w15:paraId="4090F426" w15:paraIdParent="1FBB7E07" w15:done="1"/>
  <w15:commentEx w15:paraId="2120838C" w15:done="1"/>
  <w15:commentEx w15:paraId="358D157E" w15:done="0"/>
  <w15:commentEx w15:paraId="1E2250AC" w15:done="0"/>
  <w15:commentEx w15:paraId="43D14927" w15:paraIdParent="1E2250AC" w15:done="0"/>
  <w15:commentEx w15:paraId="20E7033D" w15:done="0"/>
  <w15:commentEx w15:paraId="6AB144D4" w15:paraIdParent="20E7033D" w15:done="0"/>
  <w15:commentEx w15:paraId="21452D91" w15:done="0"/>
  <w15:commentEx w15:paraId="530D1AA1" w15:done="1"/>
  <w15:commentEx w15:paraId="103A6CD4" w15:done="1"/>
  <w15:commentEx w15:paraId="5B368835" w15:done="0"/>
  <w15:commentEx w15:paraId="197220E0" w15:done="1"/>
  <w15:commentEx w15:paraId="0F3541DD" w15:paraIdParent="197220E0" w15:done="1"/>
  <w15:commentEx w15:paraId="4786E786" w15:done="0"/>
  <w15:commentEx w15:paraId="47409FCB" w15:done="1"/>
  <w15:commentEx w15:paraId="31DFE797" w15:done="0"/>
  <w15:commentEx w15:paraId="27FA72F3" w15:done="0"/>
  <w15:commentEx w15:paraId="098B34F4" w15:done="0"/>
  <w15:commentEx w15:paraId="2D37F6B2" w15:done="0"/>
  <w15:commentEx w15:paraId="0423FB3F" w15:done="0"/>
  <w15:commentEx w15:paraId="547DDB21" w15:done="0"/>
  <w15:commentEx w15:paraId="30E4DBF8" w15:done="0"/>
  <w15:commentEx w15:paraId="3E2A1193" w15:paraIdParent="30E4DBF8" w15:done="0"/>
  <w15:commentEx w15:paraId="17010DE2" w15:paraIdParent="30E4DBF8" w15:done="0"/>
  <w15:commentEx w15:paraId="38DAD841" w15:paraIdParent="30E4DBF8" w15:done="0"/>
  <w15:commentEx w15:paraId="7D637CC0" w15:done="0"/>
  <w15:commentEx w15:paraId="1096FE4A" w15:done="0"/>
  <w15:commentEx w15:paraId="0FCA3BB2" w15:done="0"/>
  <w15:commentEx w15:paraId="010F0484" w15:done="1"/>
  <w15:commentEx w15:paraId="528EBD48" w15:done="0"/>
  <w15:commentEx w15:paraId="33F280C4" w15:done="0"/>
  <w15:commentEx w15:paraId="53C0B6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BF4D" w16cid:durableId="26CADDB7"/>
  <w16cid:commentId w16cid:paraId="3BA22F5B" w16cid:durableId="26CADDB8"/>
  <w16cid:commentId w16cid:paraId="232A4300" w16cid:durableId="26CADDB9"/>
  <w16cid:commentId w16cid:paraId="1FF06CCB" w16cid:durableId="26CADDBA"/>
  <w16cid:commentId w16cid:paraId="48D41671" w16cid:durableId="26CADDBB"/>
  <w16cid:commentId w16cid:paraId="7A4EAD61" w16cid:durableId="26CADDBC"/>
  <w16cid:commentId w16cid:paraId="1CD819B7" w16cid:durableId="26CADDBD"/>
  <w16cid:commentId w16cid:paraId="3B6352BA" w16cid:durableId="26CADDBE"/>
  <w16cid:commentId w16cid:paraId="27796641" w16cid:durableId="26CADDBF"/>
  <w16cid:commentId w16cid:paraId="3154490B" w16cid:durableId="26CADDC0"/>
  <w16cid:commentId w16cid:paraId="248BA9B3" w16cid:durableId="26CADDC1"/>
  <w16cid:commentId w16cid:paraId="1B95A407" w16cid:durableId="26CADDC2"/>
  <w16cid:commentId w16cid:paraId="4035D644" w16cid:durableId="26CADDC3"/>
  <w16cid:commentId w16cid:paraId="7933D8A8" w16cid:durableId="26CADDC4"/>
  <w16cid:commentId w16cid:paraId="41733C3F" w16cid:durableId="26CADDC5"/>
  <w16cid:commentId w16cid:paraId="45452C33" w16cid:durableId="26CADDC6"/>
  <w16cid:commentId w16cid:paraId="26DD666C" w16cid:durableId="26CADDC7"/>
  <w16cid:commentId w16cid:paraId="5F89F205" w16cid:durableId="26CADDC8"/>
  <w16cid:commentId w16cid:paraId="481F81D1" w16cid:durableId="26CADDC9"/>
  <w16cid:commentId w16cid:paraId="2BF11C89" w16cid:durableId="26CADDCA"/>
  <w16cid:commentId w16cid:paraId="51FAC498" w16cid:durableId="26CADDCB"/>
  <w16cid:commentId w16cid:paraId="6175F156" w16cid:durableId="26CADDCC"/>
  <w16cid:commentId w16cid:paraId="37915B65" w16cid:durableId="26CADDCD"/>
  <w16cid:commentId w16cid:paraId="1DEDA787" w16cid:durableId="26CADDCE"/>
  <w16cid:commentId w16cid:paraId="5AA28828" w16cid:durableId="26CADDCF"/>
  <w16cid:commentId w16cid:paraId="4F3CB0A1" w16cid:durableId="26CADDD0"/>
  <w16cid:commentId w16cid:paraId="5974DF46" w16cid:durableId="26CADDD1"/>
  <w16cid:commentId w16cid:paraId="0338BE88" w16cid:durableId="26CADDD2"/>
  <w16cid:commentId w16cid:paraId="2800927A" w16cid:durableId="26CADDD3"/>
  <w16cid:commentId w16cid:paraId="0BF4FED4" w16cid:durableId="26CADDD4"/>
  <w16cid:commentId w16cid:paraId="19E27855" w16cid:durableId="26CADDD5"/>
  <w16cid:commentId w16cid:paraId="5BC31300" w16cid:durableId="26CADDD6"/>
  <w16cid:commentId w16cid:paraId="0D268B33" w16cid:durableId="26CADDD7"/>
  <w16cid:commentId w16cid:paraId="32688877" w16cid:durableId="26CADDD8"/>
  <w16cid:commentId w16cid:paraId="4A662C28" w16cid:durableId="26CADDD9"/>
  <w16cid:commentId w16cid:paraId="3206E822" w16cid:durableId="26CADDDA"/>
  <w16cid:commentId w16cid:paraId="2DDE8486" w16cid:durableId="26CADDDB"/>
  <w16cid:commentId w16cid:paraId="104DC5CD" w16cid:durableId="26CADDDC"/>
  <w16cid:commentId w16cid:paraId="7DC22B5D" w16cid:durableId="26CADDDD"/>
  <w16cid:commentId w16cid:paraId="11F58C4A" w16cid:durableId="26CADDDE"/>
  <w16cid:commentId w16cid:paraId="5CB1DBE8" w16cid:durableId="26CADDDF"/>
  <w16cid:commentId w16cid:paraId="1FBB7E07" w16cid:durableId="26CADDE0"/>
  <w16cid:commentId w16cid:paraId="4090F426" w16cid:durableId="26CADDE1"/>
  <w16cid:commentId w16cid:paraId="2120838C" w16cid:durableId="26CADDE2"/>
  <w16cid:commentId w16cid:paraId="358D157E" w16cid:durableId="26CADDE3"/>
  <w16cid:commentId w16cid:paraId="1E2250AC" w16cid:durableId="26CADDE4"/>
  <w16cid:commentId w16cid:paraId="43D14927" w16cid:durableId="26CADDE5"/>
  <w16cid:commentId w16cid:paraId="20E7033D" w16cid:durableId="26CADDE6"/>
  <w16cid:commentId w16cid:paraId="6AB144D4" w16cid:durableId="26CADDE7"/>
  <w16cid:commentId w16cid:paraId="21452D91" w16cid:durableId="26CADDE8"/>
  <w16cid:commentId w16cid:paraId="530D1AA1" w16cid:durableId="26CADDE9"/>
  <w16cid:commentId w16cid:paraId="103A6CD4" w16cid:durableId="26CADDEA"/>
  <w16cid:commentId w16cid:paraId="5B368835" w16cid:durableId="26CADDEB"/>
  <w16cid:commentId w16cid:paraId="197220E0" w16cid:durableId="26CADDEC"/>
  <w16cid:commentId w16cid:paraId="0F3541DD" w16cid:durableId="26CADDED"/>
  <w16cid:commentId w16cid:paraId="4786E786" w16cid:durableId="26CADDEE"/>
  <w16cid:commentId w16cid:paraId="47409FCB" w16cid:durableId="26CADDEF"/>
  <w16cid:commentId w16cid:paraId="31DFE797" w16cid:durableId="26CADDF0"/>
  <w16cid:commentId w16cid:paraId="27FA72F3" w16cid:durableId="26CADDF1"/>
  <w16cid:commentId w16cid:paraId="098B34F4" w16cid:durableId="26CADDF2"/>
  <w16cid:commentId w16cid:paraId="2D37F6B2" w16cid:durableId="26CADDF3"/>
  <w16cid:commentId w16cid:paraId="0423FB3F" w16cid:durableId="26CADDF4"/>
  <w16cid:commentId w16cid:paraId="547DDB21" w16cid:durableId="26CADDF5"/>
  <w16cid:commentId w16cid:paraId="30E4DBF8" w16cid:durableId="26CADDF6"/>
  <w16cid:commentId w16cid:paraId="3E2A1193" w16cid:durableId="26CADDF7"/>
  <w16cid:commentId w16cid:paraId="17010DE2" w16cid:durableId="26CADDF8"/>
  <w16cid:commentId w16cid:paraId="38DAD841" w16cid:durableId="26CADDF9"/>
  <w16cid:commentId w16cid:paraId="7D637CC0" w16cid:durableId="26CADDFA"/>
  <w16cid:commentId w16cid:paraId="1096FE4A" w16cid:durableId="26CADDFB"/>
  <w16cid:commentId w16cid:paraId="0FCA3BB2" w16cid:durableId="26CADDFC"/>
  <w16cid:commentId w16cid:paraId="010F0484" w16cid:durableId="26CADDFD"/>
  <w16cid:commentId w16cid:paraId="528EBD48" w16cid:durableId="26CADDFE"/>
  <w16cid:commentId w16cid:paraId="33F280C4" w16cid:durableId="26CADDFF"/>
  <w16cid:commentId w16cid:paraId="53C0B688" w16cid:durableId="26CADE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FB363" w14:textId="77777777" w:rsidR="006E3E41" w:rsidRDefault="006E3E41" w:rsidP="00CB3E93">
      <w:pPr>
        <w:spacing w:after="0" w:line="240" w:lineRule="auto"/>
      </w:pPr>
      <w:r>
        <w:separator/>
      </w:r>
    </w:p>
  </w:endnote>
  <w:endnote w:type="continuationSeparator" w:id="0">
    <w:p w14:paraId="539F0ED2" w14:textId="77777777" w:rsidR="006E3E41" w:rsidRDefault="006E3E41"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3BEE1" w14:textId="77777777" w:rsidR="006E3E41" w:rsidRDefault="006E3E41" w:rsidP="00CB3E93">
      <w:pPr>
        <w:spacing w:after="0" w:line="240" w:lineRule="auto"/>
      </w:pPr>
      <w:r>
        <w:separator/>
      </w:r>
    </w:p>
  </w:footnote>
  <w:footnote w:type="continuationSeparator" w:id="0">
    <w:p w14:paraId="208100AA" w14:textId="77777777" w:rsidR="006E3E41" w:rsidRDefault="006E3E41"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868517211">
    <w:abstractNumId w:val="1"/>
  </w:num>
  <w:num w:numId="2" w16cid:durableId="1585987425">
    <w:abstractNumId w:val="2"/>
  </w:num>
  <w:num w:numId="3" w16cid:durableId="1825855654">
    <w:abstractNumId w:val="11"/>
  </w:num>
  <w:num w:numId="4" w16cid:durableId="593633984">
    <w:abstractNumId w:val="9"/>
  </w:num>
  <w:num w:numId="5" w16cid:durableId="1750348936">
    <w:abstractNumId w:val="5"/>
  </w:num>
  <w:num w:numId="6" w16cid:durableId="539048428">
    <w:abstractNumId w:val="4"/>
  </w:num>
  <w:num w:numId="7" w16cid:durableId="907425840">
    <w:abstractNumId w:val="8"/>
  </w:num>
  <w:num w:numId="8" w16cid:durableId="843739967">
    <w:abstractNumId w:val="10"/>
  </w:num>
  <w:num w:numId="9" w16cid:durableId="1504123258">
    <w:abstractNumId w:val="3"/>
  </w:num>
  <w:num w:numId="10" w16cid:durableId="1149983485">
    <w:abstractNumId w:val="7"/>
  </w:num>
  <w:num w:numId="11" w16cid:durableId="2126846768">
    <w:abstractNumId w:val="6"/>
  </w:num>
  <w:num w:numId="12" w16cid:durableId="2078897678">
    <w:abstractNumId w:val="0"/>
  </w:num>
  <w:num w:numId="13" w16cid:durableId="192455970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a">
    <w15:presenceInfo w15:providerId="None" w15:userId="Lisa"/>
  </w15:person>
  <w15:person w15:author="Smaczny, Stefan">
    <w15:presenceInfo w15:providerId="AD" w15:userId="S-1-5-21-3143469659-4171449369-4261396704-2180"/>
  </w15:person>
  <w15:person w15:author="Tamara Kessler">
    <w15:presenceInfo w15:providerId="None" w15:userId="Tamara Kess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trackRevisions/>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73F"/>
    <w:rsid w:val="00005A60"/>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3DD"/>
    <w:rsid w:val="00066CBF"/>
    <w:rsid w:val="000719A2"/>
    <w:rsid w:val="00076A91"/>
    <w:rsid w:val="00077E16"/>
    <w:rsid w:val="00086760"/>
    <w:rsid w:val="00090387"/>
    <w:rsid w:val="0009277F"/>
    <w:rsid w:val="00092B1E"/>
    <w:rsid w:val="0009554F"/>
    <w:rsid w:val="00096099"/>
    <w:rsid w:val="00096387"/>
    <w:rsid w:val="0009646C"/>
    <w:rsid w:val="000A76B9"/>
    <w:rsid w:val="000B5533"/>
    <w:rsid w:val="000C2D56"/>
    <w:rsid w:val="000C45C6"/>
    <w:rsid w:val="000D29A5"/>
    <w:rsid w:val="000D326F"/>
    <w:rsid w:val="000E18A1"/>
    <w:rsid w:val="000E505F"/>
    <w:rsid w:val="000E5F13"/>
    <w:rsid w:val="000E6740"/>
    <w:rsid w:val="000E6E5F"/>
    <w:rsid w:val="000F63CF"/>
    <w:rsid w:val="000F79F9"/>
    <w:rsid w:val="001012EB"/>
    <w:rsid w:val="001046FF"/>
    <w:rsid w:val="00104F1E"/>
    <w:rsid w:val="00105A79"/>
    <w:rsid w:val="001075F2"/>
    <w:rsid w:val="00112A19"/>
    <w:rsid w:val="00120CCF"/>
    <w:rsid w:val="00121A79"/>
    <w:rsid w:val="001224B9"/>
    <w:rsid w:val="00124815"/>
    <w:rsid w:val="00126E59"/>
    <w:rsid w:val="00131067"/>
    <w:rsid w:val="0013718F"/>
    <w:rsid w:val="0013785F"/>
    <w:rsid w:val="001434D6"/>
    <w:rsid w:val="00147B1C"/>
    <w:rsid w:val="00151637"/>
    <w:rsid w:val="001546D7"/>
    <w:rsid w:val="00156D63"/>
    <w:rsid w:val="001576FC"/>
    <w:rsid w:val="0016305E"/>
    <w:rsid w:val="00164279"/>
    <w:rsid w:val="00164442"/>
    <w:rsid w:val="00165A5A"/>
    <w:rsid w:val="0017619D"/>
    <w:rsid w:val="0018191A"/>
    <w:rsid w:val="001824DF"/>
    <w:rsid w:val="0018438B"/>
    <w:rsid w:val="00186647"/>
    <w:rsid w:val="00190F1A"/>
    <w:rsid w:val="0019100D"/>
    <w:rsid w:val="001910F9"/>
    <w:rsid w:val="001925C5"/>
    <w:rsid w:val="00193772"/>
    <w:rsid w:val="00196F92"/>
    <w:rsid w:val="001A19E2"/>
    <w:rsid w:val="001A3A9B"/>
    <w:rsid w:val="001A452A"/>
    <w:rsid w:val="001A7603"/>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347C"/>
    <w:rsid w:val="00205BF0"/>
    <w:rsid w:val="0020779B"/>
    <w:rsid w:val="00211340"/>
    <w:rsid w:val="00211D81"/>
    <w:rsid w:val="0021587A"/>
    <w:rsid w:val="0022454D"/>
    <w:rsid w:val="002326EE"/>
    <w:rsid w:val="00232B4F"/>
    <w:rsid w:val="00232F09"/>
    <w:rsid w:val="00233381"/>
    <w:rsid w:val="00234634"/>
    <w:rsid w:val="0023533A"/>
    <w:rsid w:val="00235BF2"/>
    <w:rsid w:val="00242682"/>
    <w:rsid w:val="0024272E"/>
    <w:rsid w:val="002428EA"/>
    <w:rsid w:val="00243C12"/>
    <w:rsid w:val="00246198"/>
    <w:rsid w:val="00252982"/>
    <w:rsid w:val="002571FF"/>
    <w:rsid w:val="00271097"/>
    <w:rsid w:val="0028026F"/>
    <w:rsid w:val="00282910"/>
    <w:rsid w:val="002865F3"/>
    <w:rsid w:val="002944AE"/>
    <w:rsid w:val="00294F36"/>
    <w:rsid w:val="002A492C"/>
    <w:rsid w:val="002A4CD5"/>
    <w:rsid w:val="002A50CB"/>
    <w:rsid w:val="002A737C"/>
    <w:rsid w:val="002A75D4"/>
    <w:rsid w:val="002B0A6A"/>
    <w:rsid w:val="002B3A5B"/>
    <w:rsid w:val="002B5F04"/>
    <w:rsid w:val="002C04FD"/>
    <w:rsid w:val="002C341C"/>
    <w:rsid w:val="002C3DC4"/>
    <w:rsid w:val="002C4234"/>
    <w:rsid w:val="002C44D8"/>
    <w:rsid w:val="002C590D"/>
    <w:rsid w:val="002D022C"/>
    <w:rsid w:val="002D4958"/>
    <w:rsid w:val="002D74D1"/>
    <w:rsid w:val="002D7D48"/>
    <w:rsid w:val="002E04DE"/>
    <w:rsid w:val="002E5E96"/>
    <w:rsid w:val="002E6C67"/>
    <w:rsid w:val="002F1288"/>
    <w:rsid w:val="002F41DC"/>
    <w:rsid w:val="002F4386"/>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330EA"/>
    <w:rsid w:val="003454B0"/>
    <w:rsid w:val="00346AE4"/>
    <w:rsid w:val="00350FC4"/>
    <w:rsid w:val="0035653D"/>
    <w:rsid w:val="00360F08"/>
    <w:rsid w:val="00361267"/>
    <w:rsid w:val="00365663"/>
    <w:rsid w:val="00366610"/>
    <w:rsid w:val="00371A06"/>
    <w:rsid w:val="0037625B"/>
    <w:rsid w:val="00376416"/>
    <w:rsid w:val="00376FFF"/>
    <w:rsid w:val="0038224A"/>
    <w:rsid w:val="00391FEC"/>
    <w:rsid w:val="003922D2"/>
    <w:rsid w:val="0039238E"/>
    <w:rsid w:val="0039415E"/>
    <w:rsid w:val="00394882"/>
    <w:rsid w:val="003955C1"/>
    <w:rsid w:val="00396304"/>
    <w:rsid w:val="00396D24"/>
    <w:rsid w:val="003A0907"/>
    <w:rsid w:val="003A4409"/>
    <w:rsid w:val="003B65EB"/>
    <w:rsid w:val="003C00D2"/>
    <w:rsid w:val="003C513A"/>
    <w:rsid w:val="003C7472"/>
    <w:rsid w:val="003C7491"/>
    <w:rsid w:val="003C78B0"/>
    <w:rsid w:val="003D3462"/>
    <w:rsid w:val="003D34CC"/>
    <w:rsid w:val="003E4337"/>
    <w:rsid w:val="003E6FF7"/>
    <w:rsid w:val="003F28FA"/>
    <w:rsid w:val="003F2EBD"/>
    <w:rsid w:val="003F3177"/>
    <w:rsid w:val="003F633E"/>
    <w:rsid w:val="003F6364"/>
    <w:rsid w:val="004032CA"/>
    <w:rsid w:val="004052EC"/>
    <w:rsid w:val="00405B4B"/>
    <w:rsid w:val="00411C97"/>
    <w:rsid w:val="004139FF"/>
    <w:rsid w:val="00413CD5"/>
    <w:rsid w:val="00413D4E"/>
    <w:rsid w:val="004148D1"/>
    <w:rsid w:val="00414B1A"/>
    <w:rsid w:val="00416B97"/>
    <w:rsid w:val="004175F3"/>
    <w:rsid w:val="00425F23"/>
    <w:rsid w:val="00426A76"/>
    <w:rsid w:val="00427E5E"/>
    <w:rsid w:val="00430144"/>
    <w:rsid w:val="00430B12"/>
    <w:rsid w:val="00431907"/>
    <w:rsid w:val="004331E1"/>
    <w:rsid w:val="004345A1"/>
    <w:rsid w:val="00434928"/>
    <w:rsid w:val="004353F4"/>
    <w:rsid w:val="00437BB3"/>
    <w:rsid w:val="00443230"/>
    <w:rsid w:val="00444B90"/>
    <w:rsid w:val="00444BBB"/>
    <w:rsid w:val="0046232B"/>
    <w:rsid w:val="00462404"/>
    <w:rsid w:val="00470418"/>
    <w:rsid w:val="00471D19"/>
    <w:rsid w:val="004779C8"/>
    <w:rsid w:val="00477C25"/>
    <w:rsid w:val="00477E0E"/>
    <w:rsid w:val="00481268"/>
    <w:rsid w:val="004813BB"/>
    <w:rsid w:val="00483B4A"/>
    <w:rsid w:val="0049202A"/>
    <w:rsid w:val="0049276F"/>
    <w:rsid w:val="00496333"/>
    <w:rsid w:val="004A06F6"/>
    <w:rsid w:val="004A0973"/>
    <w:rsid w:val="004A157C"/>
    <w:rsid w:val="004A2521"/>
    <w:rsid w:val="004A4ACD"/>
    <w:rsid w:val="004A6455"/>
    <w:rsid w:val="004B0BBF"/>
    <w:rsid w:val="004B4C63"/>
    <w:rsid w:val="004B4F48"/>
    <w:rsid w:val="004B6F6F"/>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6496C"/>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56CD"/>
    <w:rsid w:val="00606692"/>
    <w:rsid w:val="00606AF9"/>
    <w:rsid w:val="00610D0A"/>
    <w:rsid w:val="00610E4A"/>
    <w:rsid w:val="006116C1"/>
    <w:rsid w:val="0061536B"/>
    <w:rsid w:val="00630392"/>
    <w:rsid w:val="00631595"/>
    <w:rsid w:val="006334C2"/>
    <w:rsid w:val="00633C80"/>
    <w:rsid w:val="00640AD0"/>
    <w:rsid w:val="00641DF2"/>
    <w:rsid w:val="0064220B"/>
    <w:rsid w:val="0064365E"/>
    <w:rsid w:val="00645DC2"/>
    <w:rsid w:val="00646450"/>
    <w:rsid w:val="006502EB"/>
    <w:rsid w:val="006540A1"/>
    <w:rsid w:val="00654401"/>
    <w:rsid w:val="006602AD"/>
    <w:rsid w:val="006616EB"/>
    <w:rsid w:val="00662F46"/>
    <w:rsid w:val="006639D2"/>
    <w:rsid w:val="0066410B"/>
    <w:rsid w:val="006659FE"/>
    <w:rsid w:val="0067037A"/>
    <w:rsid w:val="006712C9"/>
    <w:rsid w:val="00673040"/>
    <w:rsid w:val="00673432"/>
    <w:rsid w:val="00674295"/>
    <w:rsid w:val="00675330"/>
    <w:rsid w:val="00676102"/>
    <w:rsid w:val="00676BDD"/>
    <w:rsid w:val="00677A1C"/>
    <w:rsid w:val="00684ED8"/>
    <w:rsid w:val="006856BF"/>
    <w:rsid w:val="00685B48"/>
    <w:rsid w:val="00687525"/>
    <w:rsid w:val="006912CA"/>
    <w:rsid w:val="00694F27"/>
    <w:rsid w:val="00695745"/>
    <w:rsid w:val="006969CB"/>
    <w:rsid w:val="006A0EFC"/>
    <w:rsid w:val="006A3109"/>
    <w:rsid w:val="006A4836"/>
    <w:rsid w:val="006A5AAF"/>
    <w:rsid w:val="006A6482"/>
    <w:rsid w:val="006B0A28"/>
    <w:rsid w:val="006B57F6"/>
    <w:rsid w:val="006C138D"/>
    <w:rsid w:val="006C4739"/>
    <w:rsid w:val="006C4E3C"/>
    <w:rsid w:val="006C6739"/>
    <w:rsid w:val="006D1C53"/>
    <w:rsid w:val="006D5155"/>
    <w:rsid w:val="006D687B"/>
    <w:rsid w:val="006E3E41"/>
    <w:rsid w:val="006E7509"/>
    <w:rsid w:val="006F0C6C"/>
    <w:rsid w:val="006F12E2"/>
    <w:rsid w:val="006F4663"/>
    <w:rsid w:val="006F79C8"/>
    <w:rsid w:val="00700242"/>
    <w:rsid w:val="00700ECE"/>
    <w:rsid w:val="00702D92"/>
    <w:rsid w:val="00705244"/>
    <w:rsid w:val="00710B23"/>
    <w:rsid w:val="00714546"/>
    <w:rsid w:val="00714E13"/>
    <w:rsid w:val="007160AC"/>
    <w:rsid w:val="00720AA2"/>
    <w:rsid w:val="0072314A"/>
    <w:rsid w:val="00723AA8"/>
    <w:rsid w:val="00724FBE"/>
    <w:rsid w:val="00726A3E"/>
    <w:rsid w:val="00730C4E"/>
    <w:rsid w:val="00731EAE"/>
    <w:rsid w:val="0073217F"/>
    <w:rsid w:val="007328BA"/>
    <w:rsid w:val="00734638"/>
    <w:rsid w:val="00736687"/>
    <w:rsid w:val="00742A0F"/>
    <w:rsid w:val="0074637C"/>
    <w:rsid w:val="007478CA"/>
    <w:rsid w:val="00753D2C"/>
    <w:rsid w:val="007554C4"/>
    <w:rsid w:val="0075697A"/>
    <w:rsid w:val="0076190C"/>
    <w:rsid w:val="00761D5C"/>
    <w:rsid w:val="00762A97"/>
    <w:rsid w:val="00762AEA"/>
    <w:rsid w:val="007700C1"/>
    <w:rsid w:val="007705D9"/>
    <w:rsid w:val="00770B31"/>
    <w:rsid w:val="00777089"/>
    <w:rsid w:val="00783BE1"/>
    <w:rsid w:val="00784EDD"/>
    <w:rsid w:val="00787CA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02DF"/>
    <w:rsid w:val="007E55FE"/>
    <w:rsid w:val="007E629A"/>
    <w:rsid w:val="007F118B"/>
    <w:rsid w:val="007F2BD2"/>
    <w:rsid w:val="007F3C26"/>
    <w:rsid w:val="007F482E"/>
    <w:rsid w:val="007F6BA8"/>
    <w:rsid w:val="00804141"/>
    <w:rsid w:val="00812D17"/>
    <w:rsid w:val="00813963"/>
    <w:rsid w:val="008162E7"/>
    <w:rsid w:val="0082154F"/>
    <w:rsid w:val="008223D8"/>
    <w:rsid w:val="008225C9"/>
    <w:rsid w:val="00825A01"/>
    <w:rsid w:val="00826EC9"/>
    <w:rsid w:val="00830D58"/>
    <w:rsid w:val="00832BF8"/>
    <w:rsid w:val="00834B09"/>
    <w:rsid w:val="0083658E"/>
    <w:rsid w:val="00836643"/>
    <w:rsid w:val="00840863"/>
    <w:rsid w:val="0084162E"/>
    <w:rsid w:val="00842BA6"/>
    <w:rsid w:val="00843B65"/>
    <w:rsid w:val="00845A98"/>
    <w:rsid w:val="00846E98"/>
    <w:rsid w:val="00851F12"/>
    <w:rsid w:val="008534D0"/>
    <w:rsid w:val="00853921"/>
    <w:rsid w:val="008555F8"/>
    <w:rsid w:val="00857515"/>
    <w:rsid w:val="00857E0B"/>
    <w:rsid w:val="00860327"/>
    <w:rsid w:val="00860E50"/>
    <w:rsid w:val="00864208"/>
    <w:rsid w:val="008708D1"/>
    <w:rsid w:val="008728B5"/>
    <w:rsid w:val="00873D8B"/>
    <w:rsid w:val="00875CAE"/>
    <w:rsid w:val="00877E15"/>
    <w:rsid w:val="0088382B"/>
    <w:rsid w:val="008845B1"/>
    <w:rsid w:val="00892B96"/>
    <w:rsid w:val="0089642E"/>
    <w:rsid w:val="0089785B"/>
    <w:rsid w:val="00897CE1"/>
    <w:rsid w:val="008A06EC"/>
    <w:rsid w:val="008A6BAD"/>
    <w:rsid w:val="008B1B9D"/>
    <w:rsid w:val="008B2D7F"/>
    <w:rsid w:val="008C162A"/>
    <w:rsid w:val="008C25F3"/>
    <w:rsid w:val="008C577B"/>
    <w:rsid w:val="008D0B96"/>
    <w:rsid w:val="008D43A9"/>
    <w:rsid w:val="008D4E18"/>
    <w:rsid w:val="008D5F2F"/>
    <w:rsid w:val="008D62DA"/>
    <w:rsid w:val="008D6C9E"/>
    <w:rsid w:val="008E559D"/>
    <w:rsid w:val="008F1B24"/>
    <w:rsid w:val="008F1D10"/>
    <w:rsid w:val="00902CC6"/>
    <w:rsid w:val="00904E5A"/>
    <w:rsid w:val="00905EE0"/>
    <w:rsid w:val="00907C33"/>
    <w:rsid w:val="00910CD1"/>
    <w:rsid w:val="00915BD7"/>
    <w:rsid w:val="0091657D"/>
    <w:rsid w:val="00923C20"/>
    <w:rsid w:val="0092609B"/>
    <w:rsid w:val="0092612E"/>
    <w:rsid w:val="00931A6F"/>
    <w:rsid w:val="00932E10"/>
    <w:rsid w:val="0094184A"/>
    <w:rsid w:val="00944DA2"/>
    <w:rsid w:val="00945924"/>
    <w:rsid w:val="00946D2D"/>
    <w:rsid w:val="00950A3D"/>
    <w:rsid w:val="0095767E"/>
    <w:rsid w:val="00960CA1"/>
    <w:rsid w:val="00964D66"/>
    <w:rsid w:val="00965CF5"/>
    <w:rsid w:val="009679A7"/>
    <w:rsid w:val="009726D8"/>
    <w:rsid w:val="009731CF"/>
    <w:rsid w:val="00973648"/>
    <w:rsid w:val="00974D86"/>
    <w:rsid w:val="00987075"/>
    <w:rsid w:val="00996F99"/>
    <w:rsid w:val="009A1244"/>
    <w:rsid w:val="009A2B8D"/>
    <w:rsid w:val="009A2D8F"/>
    <w:rsid w:val="009A376C"/>
    <w:rsid w:val="009A37BC"/>
    <w:rsid w:val="009A670F"/>
    <w:rsid w:val="009B1A8B"/>
    <w:rsid w:val="009B4D32"/>
    <w:rsid w:val="009C0B9C"/>
    <w:rsid w:val="009C3EBB"/>
    <w:rsid w:val="009C731D"/>
    <w:rsid w:val="009D22BB"/>
    <w:rsid w:val="009D2496"/>
    <w:rsid w:val="009D2605"/>
    <w:rsid w:val="009D351B"/>
    <w:rsid w:val="009D4168"/>
    <w:rsid w:val="009D4510"/>
    <w:rsid w:val="009D4C17"/>
    <w:rsid w:val="009D5E89"/>
    <w:rsid w:val="009D6F84"/>
    <w:rsid w:val="009E38F6"/>
    <w:rsid w:val="009E6176"/>
    <w:rsid w:val="009E6C6E"/>
    <w:rsid w:val="009F4233"/>
    <w:rsid w:val="009F4AD7"/>
    <w:rsid w:val="00A0198A"/>
    <w:rsid w:val="00A022ED"/>
    <w:rsid w:val="00A02678"/>
    <w:rsid w:val="00A06922"/>
    <w:rsid w:val="00A12370"/>
    <w:rsid w:val="00A1362F"/>
    <w:rsid w:val="00A15D29"/>
    <w:rsid w:val="00A17362"/>
    <w:rsid w:val="00A179FA"/>
    <w:rsid w:val="00A21640"/>
    <w:rsid w:val="00A231EE"/>
    <w:rsid w:val="00A23268"/>
    <w:rsid w:val="00A245B6"/>
    <w:rsid w:val="00A25249"/>
    <w:rsid w:val="00A30B44"/>
    <w:rsid w:val="00A31FFC"/>
    <w:rsid w:val="00A3206B"/>
    <w:rsid w:val="00A32570"/>
    <w:rsid w:val="00A32E7A"/>
    <w:rsid w:val="00A34918"/>
    <w:rsid w:val="00A37E51"/>
    <w:rsid w:val="00A40F89"/>
    <w:rsid w:val="00A4377B"/>
    <w:rsid w:val="00A4617B"/>
    <w:rsid w:val="00A54F89"/>
    <w:rsid w:val="00A55B3A"/>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411"/>
    <w:rsid w:val="00A94D57"/>
    <w:rsid w:val="00A963A4"/>
    <w:rsid w:val="00A96B43"/>
    <w:rsid w:val="00A971AC"/>
    <w:rsid w:val="00A973F1"/>
    <w:rsid w:val="00AA000D"/>
    <w:rsid w:val="00AA184F"/>
    <w:rsid w:val="00AA3D9F"/>
    <w:rsid w:val="00AB2066"/>
    <w:rsid w:val="00AB32E3"/>
    <w:rsid w:val="00AB5B6E"/>
    <w:rsid w:val="00AC673A"/>
    <w:rsid w:val="00AC7987"/>
    <w:rsid w:val="00AD13A3"/>
    <w:rsid w:val="00AE3409"/>
    <w:rsid w:val="00AE4D79"/>
    <w:rsid w:val="00AE6D8F"/>
    <w:rsid w:val="00AF2337"/>
    <w:rsid w:val="00AF2BEA"/>
    <w:rsid w:val="00AF7E97"/>
    <w:rsid w:val="00B01412"/>
    <w:rsid w:val="00B06154"/>
    <w:rsid w:val="00B1066D"/>
    <w:rsid w:val="00B13999"/>
    <w:rsid w:val="00B207BE"/>
    <w:rsid w:val="00B20FE2"/>
    <w:rsid w:val="00B231FA"/>
    <w:rsid w:val="00B32336"/>
    <w:rsid w:val="00B34BF9"/>
    <w:rsid w:val="00B34F2E"/>
    <w:rsid w:val="00B36A39"/>
    <w:rsid w:val="00B401DA"/>
    <w:rsid w:val="00B42FCF"/>
    <w:rsid w:val="00B440F6"/>
    <w:rsid w:val="00B44FC5"/>
    <w:rsid w:val="00B4546E"/>
    <w:rsid w:val="00B63116"/>
    <w:rsid w:val="00B635A7"/>
    <w:rsid w:val="00B6419A"/>
    <w:rsid w:val="00B65A64"/>
    <w:rsid w:val="00B6655C"/>
    <w:rsid w:val="00B72E11"/>
    <w:rsid w:val="00B75E8E"/>
    <w:rsid w:val="00B8072B"/>
    <w:rsid w:val="00B83CBC"/>
    <w:rsid w:val="00B83D20"/>
    <w:rsid w:val="00B864B3"/>
    <w:rsid w:val="00B91667"/>
    <w:rsid w:val="00B91B93"/>
    <w:rsid w:val="00B95806"/>
    <w:rsid w:val="00B969FD"/>
    <w:rsid w:val="00B9706B"/>
    <w:rsid w:val="00BA0279"/>
    <w:rsid w:val="00BA3830"/>
    <w:rsid w:val="00BA5463"/>
    <w:rsid w:val="00BA71B9"/>
    <w:rsid w:val="00BB1123"/>
    <w:rsid w:val="00BB1F66"/>
    <w:rsid w:val="00BB557E"/>
    <w:rsid w:val="00BB664C"/>
    <w:rsid w:val="00BB6ADA"/>
    <w:rsid w:val="00BC4A5A"/>
    <w:rsid w:val="00BD13E8"/>
    <w:rsid w:val="00BD282F"/>
    <w:rsid w:val="00BD519E"/>
    <w:rsid w:val="00BE0402"/>
    <w:rsid w:val="00BE4A55"/>
    <w:rsid w:val="00BF1812"/>
    <w:rsid w:val="00BF46F4"/>
    <w:rsid w:val="00C0153B"/>
    <w:rsid w:val="00C02C4C"/>
    <w:rsid w:val="00C03D96"/>
    <w:rsid w:val="00C04261"/>
    <w:rsid w:val="00C0607F"/>
    <w:rsid w:val="00C11106"/>
    <w:rsid w:val="00C12040"/>
    <w:rsid w:val="00C15C74"/>
    <w:rsid w:val="00C16474"/>
    <w:rsid w:val="00C16AA8"/>
    <w:rsid w:val="00C16B0E"/>
    <w:rsid w:val="00C16B59"/>
    <w:rsid w:val="00C17FE7"/>
    <w:rsid w:val="00C21BE3"/>
    <w:rsid w:val="00C26AB3"/>
    <w:rsid w:val="00C31192"/>
    <w:rsid w:val="00C327B1"/>
    <w:rsid w:val="00C32D29"/>
    <w:rsid w:val="00C3332D"/>
    <w:rsid w:val="00C34DBC"/>
    <w:rsid w:val="00C364E0"/>
    <w:rsid w:val="00C3717E"/>
    <w:rsid w:val="00C3765C"/>
    <w:rsid w:val="00C41A2D"/>
    <w:rsid w:val="00C4388B"/>
    <w:rsid w:val="00C611B1"/>
    <w:rsid w:val="00C612C3"/>
    <w:rsid w:val="00C61519"/>
    <w:rsid w:val="00C651C9"/>
    <w:rsid w:val="00C654D1"/>
    <w:rsid w:val="00C749DD"/>
    <w:rsid w:val="00C7619D"/>
    <w:rsid w:val="00C7779C"/>
    <w:rsid w:val="00C85B86"/>
    <w:rsid w:val="00C9119D"/>
    <w:rsid w:val="00C91FAE"/>
    <w:rsid w:val="00C96869"/>
    <w:rsid w:val="00CA0BD8"/>
    <w:rsid w:val="00CA1F07"/>
    <w:rsid w:val="00CA2B57"/>
    <w:rsid w:val="00CA589B"/>
    <w:rsid w:val="00CB1C7A"/>
    <w:rsid w:val="00CB3890"/>
    <w:rsid w:val="00CB3E93"/>
    <w:rsid w:val="00CD5323"/>
    <w:rsid w:val="00CE2B32"/>
    <w:rsid w:val="00CE6A52"/>
    <w:rsid w:val="00CF3595"/>
    <w:rsid w:val="00CF6432"/>
    <w:rsid w:val="00CF6DEE"/>
    <w:rsid w:val="00CF709C"/>
    <w:rsid w:val="00D03F70"/>
    <w:rsid w:val="00D042B6"/>
    <w:rsid w:val="00D06FE6"/>
    <w:rsid w:val="00D15ECB"/>
    <w:rsid w:val="00D2171B"/>
    <w:rsid w:val="00D23577"/>
    <w:rsid w:val="00D300CA"/>
    <w:rsid w:val="00D30A47"/>
    <w:rsid w:val="00D31EC1"/>
    <w:rsid w:val="00D33E86"/>
    <w:rsid w:val="00D3582F"/>
    <w:rsid w:val="00D42A73"/>
    <w:rsid w:val="00D45A6B"/>
    <w:rsid w:val="00D46801"/>
    <w:rsid w:val="00D5222F"/>
    <w:rsid w:val="00D55BE9"/>
    <w:rsid w:val="00D55F71"/>
    <w:rsid w:val="00D60713"/>
    <w:rsid w:val="00D731B7"/>
    <w:rsid w:val="00D734A2"/>
    <w:rsid w:val="00D73BF1"/>
    <w:rsid w:val="00D75241"/>
    <w:rsid w:val="00D75E57"/>
    <w:rsid w:val="00D8053E"/>
    <w:rsid w:val="00D80598"/>
    <w:rsid w:val="00D847CA"/>
    <w:rsid w:val="00D84C3C"/>
    <w:rsid w:val="00D8696D"/>
    <w:rsid w:val="00D877C3"/>
    <w:rsid w:val="00D87B7E"/>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0CD2"/>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1F14"/>
    <w:rsid w:val="00E43438"/>
    <w:rsid w:val="00E535EF"/>
    <w:rsid w:val="00E541CE"/>
    <w:rsid w:val="00E546B0"/>
    <w:rsid w:val="00E562BE"/>
    <w:rsid w:val="00E56F30"/>
    <w:rsid w:val="00E57841"/>
    <w:rsid w:val="00E72797"/>
    <w:rsid w:val="00E728DC"/>
    <w:rsid w:val="00E73160"/>
    <w:rsid w:val="00E74554"/>
    <w:rsid w:val="00E755F0"/>
    <w:rsid w:val="00E8007F"/>
    <w:rsid w:val="00E8036F"/>
    <w:rsid w:val="00E81901"/>
    <w:rsid w:val="00E823AA"/>
    <w:rsid w:val="00E82821"/>
    <w:rsid w:val="00E838ED"/>
    <w:rsid w:val="00E8457E"/>
    <w:rsid w:val="00E85264"/>
    <w:rsid w:val="00E914EA"/>
    <w:rsid w:val="00E918BD"/>
    <w:rsid w:val="00E924CB"/>
    <w:rsid w:val="00E92B95"/>
    <w:rsid w:val="00E97078"/>
    <w:rsid w:val="00EA0F10"/>
    <w:rsid w:val="00EA18A1"/>
    <w:rsid w:val="00EA36E7"/>
    <w:rsid w:val="00EA5313"/>
    <w:rsid w:val="00EA6BA6"/>
    <w:rsid w:val="00EA6FE6"/>
    <w:rsid w:val="00EA784A"/>
    <w:rsid w:val="00EB1083"/>
    <w:rsid w:val="00EB1125"/>
    <w:rsid w:val="00EB2244"/>
    <w:rsid w:val="00EB2AB6"/>
    <w:rsid w:val="00EB2D5A"/>
    <w:rsid w:val="00EB6BC9"/>
    <w:rsid w:val="00EC1141"/>
    <w:rsid w:val="00EC203E"/>
    <w:rsid w:val="00EC245F"/>
    <w:rsid w:val="00ED13AD"/>
    <w:rsid w:val="00ED44FD"/>
    <w:rsid w:val="00ED6085"/>
    <w:rsid w:val="00EE167C"/>
    <w:rsid w:val="00EE3FDE"/>
    <w:rsid w:val="00EE67DD"/>
    <w:rsid w:val="00EE714E"/>
    <w:rsid w:val="00EF05D4"/>
    <w:rsid w:val="00EF106C"/>
    <w:rsid w:val="00EF3717"/>
    <w:rsid w:val="00EF4778"/>
    <w:rsid w:val="00EF616A"/>
    <w:rsid w:val="00F0498E"/>
    <w:rsid w:val="00F05AAE"/>
    <w:rsid w:val="00F11983"/>
    <w:rsid w:val="00F14B94"/>
    <w:rsid w:val="00F15140"/>
    <w:rsid w:val="00F21ABC"/>
    <w:rsid w:val="00F34439"/>
    <w:rsid w:val="00F37C63"/>
    <w:rsid w:val="00F420AB"/>
    <w:rsid w:val="00F51377"/>
    <w:rsid w:val="00F540D7"/>
    <w:rsid w:val="00F57C6E"/>
    <w:rsid w:val="00F6011D"/>
    <w:rsid w:val="00F71E30"/>
    <w:rsid w:val="00F7512A"/>
    <w:rsid w:val="00F76B93"/>
    <w:rsid w:val="00F81109"/>
    <w:rsid w:val="00F8344B"/>
    <w:rsid w:val="00F83F49"/>
    <w:rsid w:val="00F904B7"/>
    <w:rsid w:val="00F91226"/>
    <w:rsid w:val="00F942DF"/>
    <w:rsid w:val="00F94A8F"/>
    <w:rsid w:val="00F96F43"/>
    <w:rsid w:val="00F979DD"/>
    <w:rsid w:val="00FA27CA"/>
    <w:rsid w:val="00FA3DE5"/>
    <w:rsid w:val="00FA675F"/>
    <w:rsid w:val="00FB068B"/>
    <w:rsid w:val="00FB250F"/>
    <w:rsid w:val="00FB4597"/>
    <w:rsid w:val="00FB7F54"/>
    <w:rsid w:val="00FC1215"/>
    <w:rsid w:val="00FC151A"/>
    <w:rsid w:val="00FC497E"/>
    <w:rsid w:val="00FD2721"/>
    <w:rsid w:val="00FD5177"/>
    <w:rsid w:val="00FD5A08"/>
    <w:rsid w:val="00FD6AD6"/>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790AC6"/>
    <w:rPr>
      <w:color w:val="605E5C"/>
      <w:shd w:val="clear" w:color="auto" w:fill="E1DFDD"/>
    </w:rPr>
  </w:style>
  <w:style w:type="character" w:styleId="Kommentarzeichen">
    <w:name w:val="annotation reference"/>
    <w:basedOn w:val="Absatz-Standardschriftart"/>
    <w:uiPriority w:val="99"/>
    <w:semiHidden/>
    <w:unhideWhenUsed/>
    <w:rsid w:val="00C7779C"/>
    <w:rPr>
      <w:sz w:val="16"/>
      <w:szCs w:val="16"/>
    </w:rPr>
  </w:style>
  <w:style w:type="paragraph" w:styleId="Kommentartext">
    <w:name w:val="annotation text"/>
    <w:basedOn w:val="Standard"/>
    <w:link w:val="KommentartextZchn"/>
    <w:uiPriority w:val="99"/>
    <w:semiHidden/>
    <w:unhideWhenUsed/>
    <w:rsid w:val="00C7779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79C"/>
    <w:rPr>
      <w:sz w:val="20"/>
      <w:szCs w:val="20"/>
    </w:rPr>
  </w:style>
  <w:style w:type="paragraph" w:styleId="Kommentarthema">
    <w:name w:val="annotation subject"/>
    <w:basedOn w:val="Kommentartext"/>
    <w:next w:val="Kommentartext"/>
    <w:link w:val="KommentarthemaZchn"/>
    <w:uiPriority w:val="99"/>
    <w:semiHidden/>
    <w:unhideWhenUsed/>
    <w:rsid w:val="00C7779C"/>
    <w:rPr>
      <w:b/>
      <w:bCs/>
    </w:rPr>
  </w:style>
  <w:style w:type="character" w:customStyle="1" w:styleId="KommentarthemaZchn">
    <w:name w:val="Kommentarthema Zchn"/>
    <w:basedOn w:val="KommentartextZchn"/>
    <w:link w:val="Kommentarthema"/>
    <w:uiPriority w:val="99"/>
    <w:semiHidden/>
    <w:rsid w:val="00C7779C"/>
    <w:rPr>
      <w:b/>
      <w:bCs/>
      <w:sz w:val="20"/>
      <w:szCs w:val="20"/>
    </w:rPr>
  </w:style>
  <w:style w:type="paragraph" w:styleId="Sprechblasentext">
    <w:name w:val="Balloon Text"/>
    <w:basedOn w:val="Standard"/>
    <w:link w:val="SprechblasentextZchn"/>
    <w:uiPriority w:val="99"/>
    <w:semiHidden/>
    <w:unhideWhenUsed/>
    <w:rsid w:val="00C7779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7779C"/>
    <w:rPr>
      <w:rFonts w:ascii="Segoe UI" w:hAnsi="Segoe UI" w:cs="Segoe UI"/>
      <w:sz w:val="18"/>
      <w:szCs w:val="18"/>
    </w:rPr>
  </w:style>
  <w:style w:type="paragraph" w:styleId="berarbeitung">
    <w:name w:val="Revision"/>
    <w:hidden/>
    <w:uiPriority w:val="99"/>
    <w:semiHidden/>
    <w:rsid w:val="00E41F14"/>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neurolabusc/NiiStat"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6.png"/><Relationship Id="rId42" Type="http://schemas.openxmlformats.org/officeDocument/2006/relationships/hyperlink" Target="https://doi.org/10.1177/0149206314560412" TargetMode="External"/><Relationship Id="rId47" Type="http://schemas.openxmlformats.org/officeDocument/2006/relationships/hyperlink" Target="https://doi.org/10.1038/s41467-021-23492-3" TargetMode="External"/><Relationship Id="rId63" Type="http://schemas.openxmlformats.org/officeDocument/2006/relationships/hyperlink" Target="https://doi.org/10.1038/jcbfm.2013.102" TargetMode="External"/><Relationship Id="rId68" Type="http://schemas.openxmlformats.org/officeDocument/2006/relationships/hyperlink" Target="https://doi.org/10.1016/j.neuroimage.2020.116589" TargetMode="External"/><Relationship Id="rId84" Type="http://schemas.openxmlformats.org/officeDocument/2006/relationships/hyperlink" Target="https://doi.org/10.1055/s-0038-1649503" TargetMode="External"/><Relationship Id="rId89" Type="http://schemas.openxmlformats.org/officeDocument/2006/relationships/hyperlink" Target="https://doi.org/10.1016/j.brainres.2013.01.023" TargetMode="External"/><Relationship Id="rId112" Type="http://schemas.openxmlformats.org/officeDocument/2006/relationships/hyperlink" Target="https://doi.org/10.1037/a0038208" TargetMode="External"/><Relationship Id="rId16" Type="http://schemas.openxmlformats.org/officeDocument/2006/relationships/image" Target="media/image1.png"/><Relationship Id="rId107" Type="http://schemas.openxmlformats.org/officeDocument/2006/relationships/hyperlink" Target="https://doi.org/10.1016/s0165-0173(01)00136-9" TargetMode="External"/><Relationship Id="rId11" Type="http://schemas.openxmlformats.org/officeDocument/2006/relationships/hyperlink" Target="https://se.mathworks.com/products/matlab.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doi.org/10.1145/1961189.1961199" TargetMode="External"/><Relationship Id="rId58" Type="http://schemas.openxmlformats.org/officeDocument/2006/relationships/hyperlink" Target="https://doi.org/10.1109/nssmic.1993.373602" TargetMode="External"/><Relationship Id="rId74" Type="http://schemas.openxmlformats.org/officeDocument/2006/relationships/hyperlink" Target="https://doi.org/10.1037/0003-066x.60.6.581" TargetMode="External"/><Relationship Id="rId79" Type="http://schemas.openxmlformats.org/officeDocument/2006/relationships/hyperlink" Target="https://doi.org/10.1723/3769.37563" TargetMode="External"/><Relationship Id="rId102" Type="http://schemas.openxmlformats.org/officeDocument/2006/relationships/hyperlink" Target="https://doi.org/10.1016/j.yfrne.2009.04.007" TargetMode="External"/><Relationship Id="rId123" Type="http://schemas.openxmlformats.org/officeDocument/2006/relationships/image" Target="media/image31.png"/><Relationship Id="rId128"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hyperlink" Target="https://doi.org/10.1038/jcbfm.2014.186" TargetMode="External"/><Relationship Id="rId95" Type="http://schemas.openxmlformats.org/officeDocument/2006/relationships/hyperlink" Target="https://doi.org/10.1155/2000/421719"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doi.org/10.1093/brain/awq011" TargetMode="External"/><Relationship Id="rId48" Type="http://schemas.openxmlformats.org/officeDocument/2006/relationships/hyperlink" Target="https://doi.org/10.1161/01.str.30.6.1196" TargetMode="External"/><Relationship Id="rId64" Type="http://schemas.openxmlformats.org/officeDocument/2006/relationships/hyperlink" Target="https://doi.org/10.1177/1073858409333069" TargetMode="External"/><Relationship Id="rId69" Type="http://schemas.openxmlformats.org/officeDocument/2006/relationships/hyperlink" Target="https://doi.org/10.1016/j.nicl.2021.102639" TargetMode="External"/><Relationship Id="rId113" Type="http://schemas.openxmlformats.org/officeDocument/2006/relationships/hyperlink" Target="https://doi.org/10.1002/hbm.22590" TargetMode="External"/><Relationship Id="rId118" Type="http://schemas.openxmlformats.org/officeDocument/2006/relationships/image" Target="media/image26.png"/><Relationship Id="rId80" Type="http://schemas.openxmlformats.org/officeDocument/2006/relationships/hyperlink" Target="https://doi.org/10.1371/journal.pone.0038272" TargetMode="External"/><Relationship Id="rId85" Type="http://schemas.openxmlformats.org/officeDocument/2006/relationships/hyperlink" Target="https://doi.org/10.1016/s1053-8119(03)00140-x" TargetMode="External"/><Relationship Id="rId12" Type="http://schemas.openxmlformats.org/officeDocument/2006/relationships/hyperlink" Target="https://www.nitrc.org/projects/mricron/"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oi.org/10.1093/cercor/bhw157" TargetMode="External"/><Relationship Id="rId103" Type="http://schemas.openxmlformats.org/officeDocument/2006/relationships/hyperlink" Target="https://doi.org/10.1080/13803395.2016.1262333" TargetMode="External"/><Relationship Id="rId108" Type="http://schemas.openxmlformats.org/officeDocument/2006/relationships/hyperlink" Target="https://doi.org/10.1007/bf00289299" TargetMode="External"/><Relationship Id="rId124" Type="http://schemas.openxmlformats.org/officeDocument/2006/relationships/image" Target="media/image32.png"/><Relationship Id="rId129" Type="http://schemas.openxmlformats.org/officeDocument/2006/relationships/fontTable" Target="fontTable.xml"/><Relationship Id="rId54" Type="http://schemas.openxmlformats.org/officeDocument/2006/relationships/hyperlink" Target="https://doi.org/10.1016/j.acra.2011.09.008" TargetMode="External"/><Relationship Id="rId70" Type="http://schemas.openxmlformats.org/officeDocument/2006/relationships/hyperlink" Target="https://doi.org/10.3109/13697137.2012.656254" TargetMode="External"/><Relationship Id="rId75" Type="http://schemas.openxmlformats.org/officeDocument/2006/relationships/hyperlink" Target="https://doi.org/10.1146/annurev-psych-010213-115057" TargetMode="External"/><Relationship Id="rId91" Type="http://schemas.openxmlformats.org/officeDocument/2006/relationships/hyperlink" Target="https://doi.org/10.1002/hbm.1058" TargetMode="External"/><Relationship Id="rId96" Type="http://schemas.openxmlformats.org/officeDocument/2006/relationships/hyperlink" Target="https://doi.org/10.1016/j.neuropsychologia.2010.04.01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doi.org/10.1111/j.1540-4560.1972.tb00018.x" TargetMode="External"/><Relationship Id="rId114" Type="http://schemas.openxmlformats.org/officeDocument/2006/relationships/hyperlink" Target="https://data.mendeley.com/datasets/c8n42jz525/1" TargetMode="External"/><Relationship Id="rId119" Type="http://schemas.openxmlformats.org/officeDocument/2006/relationships/image" Target="media/image27.png"/><Relationship Id="rId44" Type="http://schemas.openxmlformats.org/officeDocument/2006/relationships/hyperlink" Target="https://doi.org/10.1016/s0010-9452(97)80002-0" TargetMode="External"/><Relationship Id="rId60" Type="http://schemas.openxmlformats.org/officeDocument/2006/relationships/hyperlink" Target="http://www.jstor.org/stable/44450930" TargetMode="External"/><Relationship Id="rId65" Type="http://schemas.openxmlformats.org/officeDocument/2006/relationships/hyperlink" Target="https://doi.org/10.1093/cercor/11.6.490" TargetMode="External"/><Relationship Id="rId81" Type="http://schemas.openxmlformats.org/officeDocument/2006/relationships/hyperlink" Target="https://doi.org/10.1016/j.neuropsychologia.2015.05.019" TargetMode="External"/><Relationship Id="rId86" Type="http://schemas.openxmlformats.org/officeDocument/2006/relationships/hyperlink" Target="https://doi.org/10.1136/practneurol-2015-001115" TargetMode="External"/><Relationship Id="rId130" Type="http://schemas.microsoft.com/office/2011/relationships/people" Target="people.xml"/><Relationship Id="rId13" Type="http://schemas.openxmlformats.org/officeDocument/2006/relationships/hyperlink" Target="https://www.nitrc.org/projects/clinicaltb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doi.org/10.1037/h0070064" TargetMode="External"/><Relationship Id="rId34" Type="http://schemas.openxmlformats.org/officeDocument/2006/relationships/image" Target="media/image19.png"/><Relationship Id="rId50" Type="http://schemas.openxmlformats.org/officeDocument/2006/relationships/hyperlink" Target="https://doi.org/10.1177/0271678x18793324" TargetMode="External"/><Relationship Id="rId55" Type="http://schemas.openxmlformats.org/officeDocument/2006/relationships/hyperlink" Target="https://doi.org/10.1055/s-0034-1396005" TargetMode="External"/><Relationship Id="rId76" Type="http://schemas.openxmlformats.org/officeDocument/2006/relationships/hyperlink" Target="https://doi.org/10.1073/pnas.1316909110" TargetMode="External"/><Relationship Id="rId97" Type="http://schemas.openxmlformats.org/officeDocument/2006/relationships/hyperlink" Target="https://doi.org/10.1162/089976600300015565" TargetMode="External"/><Relationship Id="rId104" Type="http://schemas.openxmlformats.org/officeDocument/2006/relationships/hyperlink" Target="https://doi.org/10.3758/s13423-016-1085-7" TargetMode="External"/><Relationship Id="rId120" Type="http://schemas.openxmlformats.org/officeDocument/2006/relationships/image" Target="media/image28.png"/><Relationship Id="rId12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yperlink" Target="https://doi.org/10.1038/s41467-022-28030-3" TargetMode="External"/><Relationship Id="rId92" Type="http://schemas.openxmlformats.org/officeDocument/2006/relationships/hyperlink" Target="https://doi.org/10.1016/j.pmrj.2017.11.003"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nitrc.org/projects/surfice/" TargetMode="External"/><Relationship Id="rId45" Type="http://schemas.openxmlformats.org/officeDocument/2006/relationships/hyperlink" Target="https://doi.org/10.1016/s0010-9452(78)80016-1" TargetMode="External"/><Relationship Id="rId66" Type="http://schemas.openxmlformats.org/officeDocument/2006/relationships/hyperlink" Target="https://doi.org/10.1002/jnr.23953" TargetMode="External"/><Relationship Id="rId87" Type="http://schemas.openxmlformats.org/officeDocument/2006/relationships/hyperlink" Target="https://doi.org/10.1002/ana.20538" TargetMode="External"/><Relationship Id="rId110" Type="http://schemas.openxmlformats.org/officeDocument/2006/relationships/hyperlink" Target="https://doi.org/10.1016/j.neuroimage.2018.05.027" TargetMode="External"/><Relationship Id="rId115" Type="http://schemas.openxmlformats.org/officeDocument/2006/relationships/hyperlink" Target="https://data.mendeley.com/datasets/yjkr647mzb/2" TargetMode="External"/><Relationship Id="rId131" Type="http://schemas.openxmlformats.org/officeDocument/2006/relationships/theme" Target="theme/theme1.xml"/><Relationship Id="rId61" Type="http://schemas.openxmlformats.org/officeDocument/2006/relationships/hyperlink" Target="https://doi.org/10.1016/s0140-6736(13)61953-4" TargetMode="External"/><Relationship Id="rId82" Type="http://schemas.openxmlformats.org/officeDocument/2006/relationships/hyperlink" Target="https://doi.org/10.1093/brain/awh698" TargetMode="External"/><Relationship Id="rId19" Type="http://schemas.openxmlformats.org/officeDocument/2006/relationships/image" Target="media/image4.png"/><Relationship Id="rId14" Type="http://schemas.openxmlformats.org/officeDocument/2006/relationships/hyperlink" Target="https://www.nitrc.org/projects/mricro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doi.org/10.1016/j.nicl.2015.06.013" TargetMode="External"/><Relationship Id="rId77" Type="http://schemas.openxmlformats.org/officeDocument/2006/relationships/hyperlink" Target="https://doi.org/10.1002/mpr.1376" TargetMode="External"/><Relationship Id="rId100" Type="http://schemas.openxmlformats.org/officeDocument/2006/relationships/hyperlink" Target="https://doi.org/10.1002/hbm.23490" TargetMode="External"/><Relationship Id="rId105" Type="http://schemas.openxmlformats.org/officeDocument/2006/relationships/hyperlink" Target="https://CRAN.R-project.org/package=dplyr" TargetMode="External"/><Relationship Id="rId126"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doi.org/10.1212/01.wnl.0000113730.73031.f4" TargetMode="External"/><Relationship Id="rId72" Type="http://schemas.openxmlformats.org/officeDocument/2006/relationships/hyperlink" Target="https://doi.org/10.1080/1357650x.2018.1497044" TargetMode="External"/><Relationship Id="rId93" Type="http://schemas.openxmlformats.org/officeDocument/2006/relationships/hyperlink" Target="https://www.R-project.org/" TargetMode="External"/><Relationship Id="rId98" Type="http://schemas.openxmlformats.org/officeDocument/2006/relationships/hyperlink" Target="https://doi.org/10.1037/h0024723" TargetMode="External"/><Relationship Id="rId121" Type="http://schemas.openxmlformats.org/officeDocument/2006/relationships/image" Target="media/image2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doi.org/10.1007/s11682-011-9144-1" TargetMode="External"/><Relationship Id="rId67" Type="http://schemas.openxmlformats.org/officeDocument/2006/relationships/hyperlink" Target="https://books.google.de/books?id=gOa0hfqT-M8C" TargetMode="External"/><Relationship Id="rId116" Type="http://schemas.openxmlformats.org/officeDocument/2006/relationships/hyperlink" Target="https://data.mendeley.com/datasets/hdzptzz8r5" TargetMode="External"/><Relationship Id="rId20" Type="http://schemas.openxmlformats.org/officeDocument/2006/relationships/image" Target="media/image5.png"/><Relationship Id="rId41" Type="http://schemas.openxmlformats.org/officeDocument/2006/relationships/hyperlink" Target="https://doi.org/10.1016/s1053-8119(03)00034-x" TargetMode="External"/><Relationship Id="rId62" Type="http://schemas.openxmlformats.org/officeDocument/2006/relationships/hyperlink" Target="https://doi.org/10.1016/S1474-4422(21)00252-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16/j.jneumeth.2008.03.002" TargetMode="External"/><Relationship Id="rId111" Type="http://schemas.openxmlformats.org/officeDocument/2006/relationships/hyperlink" Target="https://doi.org/10.1007/978-3-319-56782-2_32-2" TargetMode="External"/><Relationship Id="rId15" Type="http://schemas.openxmlformats.org/officeDocument/2006/relationships/hyperlink" Target="https://www.nitrc.org/projects/niistat/" TargetMode="External"/><Relationship Id="rId36" Type="http://schemas.openxmlformats.org/officeDocument/2006/relationships/image" Target="media/image21.png"/><Relationship Id="rId57" Type="http://schemas.openxmlformats.org/officeDocument/2006/relationships/hyperlink" Target="https://doi.org/10.1016/j.neuropsychologia.2017.10.021" TargetMode="External"/><Relationship Id="rId106" Type="http://schemas.openxmlformats.org/officeDocument/2006/relationships/hyperlink" Target="https://CRAN.R-project.org/package=tidyr" TargetMode="External"/><Relationship Id="rId127" Type="http://schemas.openxmlformats.org/officeDocument/2006/relationships/image" Target="media/image35.jpe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hyperlink" Target="https://doi.org/10.1016/j.cortex.2008.05.004" TargetMode="External"/><Relationship Id="rId73" Type="http://schemas.openxmlformats.org/officeDocument/2006/relationships/hyperlink" Target="https://doi.org/10.1037/h0075023" TargetMode="External"/><Relationship Id="rId78" Type="http://schemas.openxmlformats.org/officeDocument/2006/relationships/hyperlink" Target="https://doi.org/10.7771/1932-6246.1167" TargetMode="External"/><Relationship Id="rId94" Type="http://schemas.openxmlformats.org/officeDocument/2006/relationships/hyperlink" Target="https://doi.org/10.1016/j.neuroimage.2012.03.020" TargetMode="External"/><Relationship Id="rId99" Type="http://schemas.openxmlformats.org/officeDocument/2006/relationships/hyperlink" Target="https://doi.org/10.1037/h0076948" TargetMode="External"/><Relationship Id="rId101" Type="http://schemas.openxmlformats.org/officeDocument/2006/relationships/hyperlink" Target="https://doi.org/10.1093/ageing/22.1.46" TargetMode="External"/><Relationship Id="rId122" Type="http://schemas.openxmlformats.org/officeDocument/2006/relationships/image" Target="media/image30.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1.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3577A-8544-4E99-9DC3-49A402824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10707</Words>
  <Characters>67455</Characters>
  <Application>Microsoft Office Word</Application>
  <DocSecurity>0</DocSecurity>
  <Lines>562</Lines>
  <Paragraphs>156</Paragraphs>
  <ScaleCrop>false</ScaleCrop>
  <HeadingPairs>
    <vt:vector size="6" baseType="variant">
      <vt:variant>
        <vt:lpstr>Titel</vt:lpstr>
      </vt:variant>
      <vt:variant>
        <vt:i4>1</vt:i4>
      </vt:variant>
      <vt:variant>
        <vt:lpstr>Überschriften</vt:lpstr>
      </vt:variant>
      <vt:variant>
        <vt:i4>23</vt:i4>
      </vt:variant>
      <vt:variant>
        <vt:lpstr>Title</vt:lpstr>
      </vt:variant>
      <vt:variant>
        <vt:i4>1</vt:i4>
      </vt:variant>
    </vt:vector>
  </HeadingPairs>
  <TitlesOfParts>
    <vt:vector size="25" baseType="lpstr">
      <vt:lpstr/>
      <vt:lpstr>    Material  &amp; Methods</vt:lpstr>
      <vt:lpstr>        Patient Sample</vt:lpstr>
      <vt:lpstr>        Behavioural Data</vt:lpstr>
      <vt:lpstr>        Neuroimaging Data</vt:lpstr>
      <vt:lpstr>    Data Analysis</vt:lpstr>
      <vt:lpstr>        Lesion Analysis</vt:lpstr>
      <vt:lpstr>        Whole-Bbrain Disconnectivity Mapping</vt:lpstr>
      <vt:lpstr>        Region-to-Region Disconnectivity</vt:lpstr>
      <vt:lpstr>        Lesion-induced Increase in Shortest Structural Path Lengths (SSPLs)</vt:lpstr>
      <vt:lpstr>        Prediction of Patient Status</vt:lpstr>
      <vt:lpstr>    Results</vt:lpstr>
      <vt:lpstr>        Clinical  and Demographic Data</vt:lpstr>
      <vt:lpstr>        Voxel-based Lesion-Behaviour Mapping / Lesion Analysis</vt:lpstr>
      <vt:lpstr>        Whole-Bbrain Ddisconnectivity Mmapping</vt:lpstr>
      <vt:lpstr>        Region-to-Region Disconnectivity</vt:lpstr>
      <vt:lpstr>        Lesion-induced Increase in Shortest Structural Path Lengths (SSPLs)</vt:lpstr>
      <vt:lpstr>        Prediction of Patient Status</vt:lpstr>
      <vt:lpstr>    References</vt:lpstr>
      <vt:lpstr>    Data Usage Statement</vt:lpstr>
      <vt:lpstr>    Appendix</vt:lpstr>
      <vt:lpstr>        Appendix A: List of Abbreviations</vt:lpstr>
      <vt:lpstr>        Appendix B: Supplementary Tables and Figures</vt:lpstr>
      <vt:lpstr>        Appendix C: Supplementary  Analyses</vt:lpstr>
      <vt:lpstr/>
    </vt:vector>
  </TitlesOfParts>
  <Company/>
  <LinksUpToDate>false</LinksUpToDate>
  <CharactersWithSpaces>78006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136</cp:revision>
  <dcterms:created xsi:type="dcterms:W3CDTF">2022-09-08T15:12:00Z</dcterms:created>
  <dcterms:modified xsi:type="dcterms:W3CDTF">2022-09-14T12:54:00Z</dcterms:modified>
</cp:coreProperties>
</file>