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8BE114" w14:textId="5858169E" w:rsidR="00ED13AD" w:rsidRPr="006D5155" w:rsidRDefault="000E5F13" w:rsidP="006D5155">
      <w:pPr>
        <w:pStyle w:val="berschrift2"/>
        <w:numPr>
          <w:ilvl w:val="0"/>
          <w:numId w:val="13"/>
        </w:numPr>
        <w:rPr>
          <w:b w:val="0"/>
          <w:bCs w:val="0"/>
        </w:rPr>
      </w:pPr>
      <w:bookmarkStart w:id="0" w:name="_Toc112150468"/>
      <w:bookmarkStart w:id="1" w:name="_Hlk113193293"/>
      <w:commentRangeStart w:id="2"/>
      <w:r w:rsidRPr="006D5155">
        <w:rPr>
          <w:b w:val="0"/>
          <w:bCs w:val="0"/>
        </w:rPr>
        <w:t xml:space="preserve">Material </w:t>
      </w:r>
      <w:commentRangeEnd w:id="2"/>
      <w:r w:rsidR="00A54F89">
        <w:rPr>
          <w:rStyle w:val="Kommentarzeichen"/>
          <w:rFonts w:ascii="Ebrima" w:eastAsiaTheme="minorEastAsia" w:hAnsi="Ebrima" w:cstheme="minorBidi"/>
          <w:b w:val="0"/>
          <w:bCs w:val="0"/>
        </w:rPr>
        <w:commentReference w:id="2"/>
      </w:r>
      <w:r w:rsidRPr="006D5155">
        <w:rPr>
          <w:b w:val="0"/>
          <w:bCs w:val="0"/>
        </w:rPr>
        <w:t>&amp; Methods</w:t>
      </w:r>
      <w:bookmarkEnd w:id="0"/>
    </w:p>
    <w:p w14:paraId="04AE49D0" w14:textId="753BA825" w:rsidR="008A06EC" w:rsidRPr="006D5155" w:rsidRDefault="000E5F13" w:rsidP="008A06EC">
      <w:pPr>
        <w:pStyle w:val="berschrift3"/>
        <w:numPr>
          <w:ilvl w:val="1"/>
          <w:numId w:val="13"/>
        </w:numPr>
      </w:pPr>
      <w:bookmarkStart w:id="3" w:name="_Toc112150469"/>
      <w:r w:rsidRPr="006D5155">
        <w:t>Patient Sample</w:t>
      </w:r>
      <w:bookmarkEnd w:id="3"/>
    </w:p>
    <w:p w14:paraId="4FE913FE" w14:textId="3913CF92" w:rsidR="008A06EC" w:rsidRPr="006D5155" w:rsidRDefault="00A40F89" w:rsidP="008A06EC">
      <w:bookmarkStart w:id="4" w:name="_Hlk104548954"/>
      <w:r w:rsidRPr="006D5155">
        <w:t>Th</w:t>
      </w:r>
      <w:r w:rsidR="00915BD7" w:rsidRPr="006D5155">
        <w:t xml:space="preserve">is study reanalysed </w:t>
      </w:r>
      <w:r w:rsidR="00D73BF1" w:rsidRPr="006D5155">
        <w:t>data from</w:t>
      </w:r>
      <w:r w:rsidR="00915BD7" w:rsidRPr="006D5155">
        <w:t xml:space="preserve"> 2</w:t>
      </w:r>
      <w:r w:rsidR="004E0D26" w:rsidRPr="006D5155">
        <w:t>06</w:t>
      </w:r>
      <w:r w:rsidR="00D73BF1" w:rsidRPr="006D5155">
        <w:t xml:space="preserve"> right-hemispheric stroke patients,</w:t>
      </w:r>
      <w:r w:rsidR="004A06F6" w:rsidRPr="006D5155">
        <w:t xml:space="preserve"> admitted to the</w:t>
      </w:r>
      <w:r w:rsidR="008A06EC" w:rsidRPr="006D5155">
        <w:t xml:space="preserve"> Centre of Neurology at the University Clinic of Tübingen</w:t>
      </w:r>
      <w:r w:rsidR="00D73BF1" w:rsidRPr="006D5155">
        <w:t xml:space="preserve"> and </w:t>
      </w:r>
      <w:r w:rsidR="004A06F6" w:rsidRPr="006D5155">
        <w:t>whose data had</w:t>
      </w:r>
      <w:r w:rsidR="008A06EC" w:rsidRPr="006D5155">
        <w:t xml:space="preserve"> been used for previous studies conducted at the Division for Neuropsychology. All patients provided their informed consent for study participation and scientific data usage.</w:t>
      </w:r>
      <w:r w:rsidR="00C654D1" w:rsidRPr="006D5155">
        <w:t xml:space="preserve"> The </w:t>
      </w:r>
      <w:commentRangeStart w:id="5"/>
      <w:r w:rsidR="00C654D1" w:rsidRPr="006D5155">
        <w:t xml:space="preserve">study </w:t>
      </w:r>
      <w:commentRangeEnd w:id="5"/>
      <w:r w:rsidR="00787CAD">
        <w:rPr>
          <w:rStyle w:val="Kommentarzeichen"/>
        </w:rPr>
        <w:commentReference w:id="5"/>
      </w:r>
      <w:r w:rsidR="00C654D1" w:rsidRPr="006D5155">
        <w:t>was conducted in accordance with the revised guidelines from the Declaration of Helsinki.</w:t>
      </w:r>
    </w:p>
    <w:p w14:paraId="520A7529" w14:textId="4C095048" w:rsidR="00A40F89" w:rsidRPr="006D5155" w:rsidRDefault="00915BD7" w:rsidP="00A40F89">
      <w:r w:rsidRPr="006D5155">
        <w:t xml:space="preserve">The </w:t>
      </w:r>
      <w:commentRangeStart w:id="6"/>
      <w:r w:rsidR="004D28F8" w:rsidRPr="006D5155">
        <w:t xml:space="preserve">inclusion </w:t>
      </w:r>
      <w:commentRangeEnd w:id="6"/>
      <w:r w:rsidR="00996F99">
        <w:rPr>
          <w:rStyle w:val="Kommentarzeichen"/>
        </w:rPr>
        <w:commentReference w:id="6"/>
      </w:r>
      <w:r w:rsidRPr="006D5155">
        <w:t>criteria for the study were as follows:</w:t>
      </w:r>
    </w:p>
    <w:p w14:paraId="1CB28776" w14:textId="54698F80" w:rsidR="00C654D1" w:rsidRPr="006D5155" w:rsidRDefault="00915BD7" w:rsidP="00314544">
      <w:pPr>
        <w:pStyle w:val="Listenabsatz"/>
        <w:numPr>
          <w:ilvl w:val="0"/>
          <w:numId w:val="4"/>
        </w:numPr>
      </w:pPr>
      <w:r w:rsidRPr="006D5155">
        <w:t xml:space="preserve">Imaging data must have been acquired during the acute phase </w:t>
      </w:r>
      <w:r w:rsidR="00714E13" w:rsidRPr="006D5155">
        <w:t>of</w:t>
      </w:r>
      <w:r w:rsidRPr="006D5155">
        <w:t xml:space="preserve"> the patient’s stroke, i.e., within 14 days</w:t>
      </w:r>
      <w:ins w:id="7" w:author="Lisa" w:date="2022-09-08T18:13:00Z">
        <w:r w:rsidR="00787CAD">
          <w:t xml:space="preserve"> after stroke onset</w:t>
        </w:r>
      </w:ins>
    </w:p>
    <w:p w14:paraId="03AB8957" w14:textId="5B605ACE" w:rsidR="00D73BF1" w:rsidRPr="006D5155" w:rsidRDefault="00D73BF1" w:rsidP="00915BD7">
      <w:pPr>
        <w:pStyle w:val="Listenabsatz"/>
        <w:numPr>
          <w:ilvl w:val="0"/>
          <w:numId w:val="4"/>
        </w:numPr>
      </w:pPr>
      <w:r w:rsidRPr="006D5155">
        <w:t>The (normalised) imaging data must have been of sufficiently high quality</w:t>
      </w:r>
      <w:r w:rsidR="00314544" w:rsidRPr="006D5155">
        <w:t xml:space="preserve"> and revealed a demarcated lesion</w:t>
      </w:r>
    </w:p>
    <w:p w14:paraId="7BFD70FF" w14:textId="0C3BF2E0" w:rsidR="00C654D1" w:rsidRPr="006D5155" w:rsidRDefault="00483B4A" w:rsidP="00C654D1">
      <w:pPr>
        <w:pStyle w:val="Listenabsatz"/>
        <w:numPr>
          <w:ilvl w:val="0"/>
          <w:numId w:val="4"/>
        </w:numPr>
      </w:pPr>
      <w:r w:rsidRPr="006D5155">
        <w:t xml:space="preserve">The patient </w:t>
      </w:r>
      <w:r w:rsidR="003A4409">
        <w:t>suffered from</w:t>
      </w:r>
      <w:r w:rsidRPr="006D5155">
        <w:t xml:space="preserve"> no previous strokes, traumatic insults, or brain tumour</w:t>
      </w:r>
      <w:r w:rsidR="00C654D1" w:rsidRPr="006D5155">
        <w:t>s</w:t>
      </w:r>
    </w:p>
    <w:p w14:paraId="602B7EC6" w14:textId="70B30C6C" w:rsidR="00483B4A" w:rsidRPr="006D5155" w:rsidRDefault="00483B4A" w:rsidP="00483B4A">
      <w:pPr>
        <w:pStyle w:val="Listenabsatz"/>
        <w:numPr>
          <w:ilvl w:val="0"/>
          <w:numId w:val="4"/>
        </w:numPr>
      </w:pPr>
      <w:r w:rsidRPr="006D5155">
        <w:t>The patient completed at least two out of the three diagnostic tests for visuospatial neglect during the acute phase after the patient’s stroke, i.e., within 14 days</w:t>
      </w:r>
      <w:ins w:id="8" w:author="Lisa" w:date="2022-09-08T18:15:00Z">
        <w:r w:rsidR="00787CAD">
          <w:t xml:space="preserve"> after stroke onset</w:t>
        </w:r>
      </w:ins>
    </w:p>
    <w:p w14:paraId="6CE08132" w14:textId="459DECC1" w:rsidR="00DC0715" w:rsidRPr="006D5155" w:rsidRDefault="00483B4A" w:rsidP="00A562FB">
      <w:pPr>
        <w:pStyle w:val="Listenabsatz"/>
        <w:numPr>
          <w:ilvl w:val="1"/>
          <w:numId w:val="4"/>
        </w:numPr>
      </w:pPr>
      <w:r w:rsidRPr="006D5155">
        <w:t xml:space="preserve">If only two of the three tests were completed, their results must </w:t>
      </w:r>
      <w:r w:rsidR="00314544" w:rsidRPr="006D5155">
        <w:t xml:space="preserve">have </w:t>
      </w:r>
      <w:r w:rsidR="004C0C4D" w:rsidRPr="006D5155">
        <w:t>be</w:t>
      </w:r>
      <w:r w:rsidR="00314544" w:rsidRPr="006D5155">
        <w:t>en</w:t>
      </w:r>
      <w:r w:rsidRPr="006D5155">
        <w:t xml:space="preserve"> sufficient for a clear diagnosis, i.e., </w:t>
      </w:r>
      <w:commentRangeStart w:id="9"/>
      <w:r w:rsidR="0037625B" w:rsidRPr="006D5155">
        <w:t>exhibit</w:t>
      </w:r>
      <w:r w:rsidR="00314544" w:rsidRPr="006D5155">
        <w:t>ing</w:t>
      </w:r>
      <w:r w:rsidR="0037625B" w:rsidRPr="006D5155">
        <w:t xml:space="preserve"> clear symptoms/a lack of symptoms</w:t>
      </w:r>
      <w:r w:rsidR="004C0C4D" w:rsidRPr="006D5155">
        <w:t xml:space="preserve"> indicative of neglect</w:t>
      </w:r>
      <w:r w:rsidR="0037625B" w:rsidRPr="006D5155">
        <w:t xml:space="preserve"> in both tests</w:t>
      </w:r>
      <w:commentRangeEnd w:id="9"/>
      <w:r w:rsidR="00787CAD">
        <w:rPr>
          <w:rStyle w:val="Kommentarzeichen"/>
        </w:rPr>
        <w:commentReference w:id="9"/>
      </w:r>
    </w:p>
    <w:p w14:paraId="7CB348AC" w14:textId="7DED21F1" w:rsidR="00A562FB" w:rsidRPr="006D5155" w:rsidRDefault="00314544" w:rsidP="00A562FB">
      <w:r w:rsidRPr="006D5155">
        <w:t>Following these criteria, the</w:t>
      </w:r>
      <w:r w:rsidR="00A562FB" w:rsidRPr="006D5155">
        <w:t xml:space="preserve"> study included a total of 206 right-hemispheric stroke patients, comprised of 103 female and </w:t>
      </w:r>
      <w:r w:rsidR="001D65E8" w:rsidRPr="006D5155">
        <w:t xml:space="preserve">103 male patients (see </w:t>
      </w:r>
      <w:hyperlink w:anchor="table01" w:history="1">
        <w:r w:rsidR="006D5155">
          <w:rPr>
            <w:rStyle w:val="Hyperlink"/>
            <w:rFonts w:ascii="Ebrima" w:hAnsi="Ebrima"/>
          </w:rPr>
          <w:t>Table</w:t>
        </w:r>
        <w:r w:rsidR="001D65E8" w:rsidRPr="006D5155">
          <w:rPr>
            <w:rStyle w:val="Hyperlink"/>
            <w:rFonts w:ascii="Ebrima" w:hAnsi="Ebrima"/>
          </w:rPr>
          <w:t xml:space="preserve"> 1</w:t>
        </w:r>
      </w:hyperlink>
      <w:ins w:id="10" w:author="Smaczny, Stefan" w:date="2022-09-06T17:19:00Z">
        <w:r w:rsidR="00A31FFC">
          <w:rPr>
            <w:rStyle w:val="Hyperlink"/>
            <w:rFonts w:ascii="Ebrima" w:hAnsi="Ebrima"/>
          </w:rPr>
          <w:t xml:space="preserve"> for demographic data</w:t>
        </w:r>
      </w:ins>
      <w:r w:rsidR="00A562FB" w:rsidRPr="006D5155">
        <w:t xml:space="preserve">). </w:t>
      </w:r>
      <w:commentRangeStart w:id="11"/>
      <w:commentRangeStart w:id="12"/>
      <w:r w:rsidR="00A562FB" w:rsidRPr="006D5155">
        <w:t xml:space="preserve">The mean </w:t>
      </w:r>
      <w:bookmarkStart w:id="13" w:name="_GoBack"/>
      <w:bookmarkEnd w:id="13"/>
      <w:r w:rsidR="00A562FB" w:rsidRPr="006D5155">
        <w:t>age at stroke was 62.6 years (SD = 13.8 years) overall, while for women it was 64.4 years (SD = 15.4 years) and 60.8 years (SD = 12.1 years) for men. 169 of the 20</w:t>
      </w:r>
      <w:r w:rsidR="0095767E">
        <w:t>6</w:t>
      </w:r>
      <w:r w:rsidR="00A562FB" w:rsidRPr="006D5155">
        <w:t xml:space="preserve"> patients experienced an infarct/ischaemic stroke (F = 79; M = 90), while 34 patients suffered from haemorrhagic stroke</w:t>
      </w:r>
      <w:r w:rsidR="0046232B">
        <w:t>s</w:t>
      </w:r>
      <w:r w:rsidR="00A562FB" w:rsidRPr="006D5155">
        <w:t xml:space="preserve"> (F = 22; M = 12)</w:t>
      </w:r>
      <w:r w:rsidRPr="006D5155">
        <w:t>,</w:t>
      </w:r>
      <w:r w:rsidR="00A562FB" w:rsidRPr="006D5155">
        <w:t xml:space="preserve"> and 3 patients experienced a combination of ischaemic and haemorrhagic strokes (F = 2; M = 1).</w:t>
      </w:r>
    </w:p>
    <w:p w14:paraId="283674DD" w14:textId="6A88EFBB" w:rsidR="00A91C22" w:rsidRPr="006D5155" w:rsidRDefault="00190F1A" w:rsidP="00A562FB">
      <w:r w:rsidRPr="006D5155">
        <w:t xml:space="preserve">Patients were assessed for primary visual field </w:t>
      </w:r>
      <w:r w:rsidR="008162E7">
        <w:t>defects</w:t>
      </w:r>
      <w:r w:rsidRPr="006D5155">
        <w:t xml:space="preserve"> (</w:t>
      </w:r>
      <w:r w:rsidR="008162E7">
        <w:t xml:space="preserve">i.e., </w:t>
      </w:r>
      <w:r w:rsidRPr="006D5155">
        <w:t xml:space="preserve">hemi- or quadrantanopia) via standard neurological confrontation testing. </w:t>
      </w:r>
      <w:r w:rsidR="00A91C22" w:rsidRPr="006D5155">
        <w:t>32 of the included patients exhibited primary visual field defects</w:t>
      </w:r>
      <w:r w:rsidR="00C3332D">
        <w:t xml:space="preserve">: </w:t>
      </w:r>
      <w:r w:rsidR="00A91C22" w:rsidRPr="006D5155">
        <w:t>2</w:t>
      </w:r>
      <w:r w:rsidR="006F12E2" w:rsidRPr="006D5155">
        <w:t>6</w:t>
      </w:r>
      <w:r w:rsidR="00A91C22" w:rsidRPr="006D5155">
        <w:t xml:space="preserve"> patients (F = 1</w:t>
      </w:r>
      <w:r w:rsidR="00C749DD" w:rsidRPr="006D5155">
        <w:t>4</w:t>
      </w:r>
      <w:r w:rsidR="00A91C22" w:rsidRPr="006D5155">
        <w:t>; M = 12) were diagnosed with hemianopia</w:t>
      </w:r>
      <w:r w:rsidR="00C749DD" w:rsidRPr="006D5155">
        <w:t xml:space="preserve"> and </w:t>
      </w:r>
      <w:r w:rsidR="00A91C22" w:rsidRPr="006D5155">
        <w:t>6 with quadrantanopia (F = 2; M = 4)</w:t>
      </w:r>
      <w:r w:rsidR="00C749DD" w:rsidRPr="006D5155">
        <w:t>.</w:t>
      </w:r>
    </w:p>
    <w:p w14:paraId="04F7ED0B" w14:textId="0982AB20" w:rsidR="00A562FB" w:rsidRPr="006D5155" w:rsidRDefault="00A562FB" w:rsidP="00A562FB">
      <w:r w:rsidRPr="006D5155">
        <w:t xml:space="preserve">A total of 73 </w:t>
      </w:r>
      <w:r w:rsidR="00853921" w:rsidRPr="006D5155">
        <w:t xml:space="preserve">patients </w:t>
      </w:r>
      <w:r w:rsidRPr="006D5155">
        <w:t xml:space="preserve">were diagnosed with visuospatial neglect, meaning that they exceeded the </w:t>
      </w:r>
      <w:r w:rsidR="006F12E2" w:rsidRPr="006D5155">
        <w:t xml:space="preserve">defined </w:t>
      </w:r>
      <w:r w:rsidRPr="006D5155">
        <w:t xml:space="preserve">threshold in at least 2 out of the 3 diagnostic tests (see </w:t>
      </w:r>
      <w:hyperlink w:anchor="_Behavioural_Data" w:history="1">
        <w:r w:rsidRPr="006D5155">
          <w:rPr>
            <w:rStyle w:val="Hyperlink"/>
            <w:rFonts w:ascii="Ebrima" w:hAnsi="Ebrima"/>
          </w:rPr>
          <w:t>2.2. Behavioural Data</w:t>
        </w:r>
      </w:hyperlink>
      <w:r w:rsidRPr="006D5155">
        <w:t xml:space="preserve"> for details). 40 neglect patients were women, while the remaining 33 were men</w:t>
      </w:r>
      <w:r w:rsidR="00A91C22" w:rsidRPr="006D5155">
        <w:t xml:space="preserve"> (see</w:t>
      </w:r>
      <w:r w:rsidR="00790AC6">
        <w:t xml:space="preserve"> </w:t>
      </w:r>
      <w:hyperlink w:anchor="appendixB" w:history="1">
        <w:r w:rsidR="00790AC6" w:rsidRPr="00790AC6">
          <w:rPr>
            <w:rStyle w:val="Hyperlink"/>
            <w:rFonts w:ascii="Ebrima" w:hAnsi="Ebrima"/>
          </w:rPr>
          <w:t>Appendix B</w:t>
        </w:r>
      </w:hyperlink>
      <w:r w:rsidR="00790AC6">
        <w:t xml:space="preserve">, </w:t>
      </w:r>
      <w:hyperlink w:anchor="tableS01a" w:history="1">
        <w:r w:rsidR="003F28FA">
          <w:rPr>
            <w:rStyle w:val="Hyperlink"/>
            <w:rFonts w:ascii="Ebrima" w:hAnsi="Ebrima"/>
          </w:rPr>
          <w:t>Supplementary</w:t>
        </w:r>
        <w:r w:rsidR="00790AC6" w:rsidRPr="00790AC6">
          <w:rPr>
            <w:rStyle w:val="Hyperlink"/>
            <w:rFonts w:ascii="Ebrima" w:hAnsi="Ebrima"/>
          </w:rPr>
          <w:t xml:space="preserve"> </w:t>
        </w:r>
        <w:r w:rsidR="006D5155" w:rsidRPr="00790AC6">
          <w:rPr>
            <w:rStyle w:val="Hyperlink"/>
            <w:rFonts w:ascii="Ebrima" w:hAnsi="Ebrima"/>
          </w:rPr>
          <w:t>Table</w:t>
        </w:r>
        <w:r w:rsidR="001D65E8" w:rsidRPr="00790AC6">
          <w:rPr>
            <w:rStyle w:val="Hyperlink"/>
            <w:rFonts w:ascii="Ebrima" w:hAnsi="Ebrima"/>
          </w:rPr>
          <w:t xml:space="preserve">s </w:t>
        </w:r>
        <w:r w:rsidR="00AC673A" w:rsidRPr="00790AC6">
          <w:rPr>
            <w:rStyle w:val="Hyperlink"/>
            <w:rFonts w:ascii="Ebrima" w:hAnsi="Ebrima"/>
          </w:rPr>
          <w:t>1a</w:t>
        </w:r>
      </w:hyperlink>
      <w:r w:rsidR="00AC673A" w:rsidRPr="006D5155">
        <w:t xml:space="preserve"> &amp; </w:t>
      </w:r>
      <w:hyperlink w:anchor="tableS01b" w:history="1">
        <w:r w:rsidR="00AC673A" w:rsidRPr="006D5155">
          <w:rPr>
            <w:rStyle w:val="Hyperlink"/>
            <w:rFonts w:ascii="Ebrima" w:hAnsi="Ebrima"/>
          </w:rPr>
          <w:t>1b</w:t>
        </w:r>
      </w:hyperlink>
      <w:r w:rsidR="00A91C22" w:rsidRPr="006D5155">
        <w:t xml:space="preserve"> for more detail on </w:t>
      </w:r>
      <w:r w:rsidR="00783BE1">
        <w:t>the</w:t>
      </w:r>
      <w:r w:rsidR="00A91C22" w:rsidRPr="006D5155">
        <w:t xml:space="preserve"> clinical and demographic data</w:t>
      </w:r>
      <w:r w:rsidR="00783BE1">
        <w:t xml:space="preserve"> for the neglect and </w:t>
      </w:r>
      <w:commentRangeStart w:id="14"/>
      <w:r w:rsidR="00783BE1">
        <w:t xml:space="preserve">control </w:t>
      </w:r>
      <w:commentRangeEnd w:id="14"/>
      <w:r w:rsidR="00DD0CD2">
        <w:rPr>
          <w:rStyle w:val="Kommentarzeichen"/>
        </w:rPr>
        <w:commentReference w:id="14"/>
      </w:r>
      <w:r w:rsidR="00783BE1">
        <w:t>groups</w:t>
      </w:r>
      <w:r w:rsidR="00A91C22" w:rsidRPr="006D5155">
        <w:t>).</w:t>
      </w:r>
      <w:commentRangeEnd w:id="11"/>
      <w:r w:rsidR="002C4234">
        <w:rPr>
          <w:rStyle w:val="Kommentarzeichen"/>
        </w:rPr>
        <w:commentReference w:id="11"/>
      </w:r>
      <w:commentRangeEnd w:id="12"/>
      <w:r w:rsidR="002F4386">
        <w:rPr>
          <w:rStyle w:val="Kommentarzeichen"/>
        </w:rPr>
        <w:commentReference w:id="12"/>
      </w:r>
    </w:p>
    <w:p w14:paraId="76F99483" w14:textId="77777777" w:rsidR="00DC0715" w:rsidRPr="006D5155" w:rsidRDefault="00DC0715">
      <w:pPr>
        <w:rPr>
          <w:b/>
          <w:bCs/>
        </w:rPr>
      </w:pPr>
      <w:bookmarkStart w:id="15" w:name="table01"/>
      <w:r w:rsidRPr="006D5155">
        <w:rPr>
          <w:b/>
          <w:bCs/>
        </w:rPr>
        <w:br w:type="page"/>
      </w:r>
    </w:p>
    <w:p w14:paraId="0543A263" w14:textId="71C2023E" w:rsidR="00BA3830" w:rsidRPr="006D5155" w:rsidRDefault="006D5155" w:rsidP="00BA3830">
      <w:pPr>
        <w:rPr>
          <w:sz w:val="28"/>
          <w:szCs w:val="28"/>
        </w:rPr>
      </w:pPr>
      <w:commentRangeStart w:id="16"/>
      <w:r>
        <w:rPr>
          <w:b/>
          <w:bCs/>
        </w:rPr>
        <w:lastRenderedPageBreak/>
        <w:t>Table</w:t>
      </w:r>
      <w:r w:rsidR="00DE5EBB" w:rsidRPr="006D5155">
        <w:rPr>
          <w:b/>
          <w:bCs/>
        </w:rPr>
        <w:t xml:space="preserve"> </w:t>
      </w:r>
      <w:commentRangeEnd w:id="16"/>
      <w:r w:rsidR="00D8053E">
        <w:rPr>
          <w:rStyle w:val="Kommentarzeichen"/>
        </w:rPr>
        <w:commentReference w:id="16"/>
      </w:r>
      <w:r w:rsidR="008D0B96" w:rsidRPr="006D5155">
        <w:rPr>
          <w:b/>
          <w:bCs/>
        </w:rPr>
        <w:t>1</w:t>
      </w:r>
      <w:r w:rsidR="00376FFF" w:rsidRPr="006D5155">
        <w:rPr>
          <w:b/>
          <w:bCs/>
        </w:rPr>
        <w:t>:</w:t>
      </w:r>
      <w:r w:rsidR="00376FFF" w:rsidRPr="006D5155">
        <w:t xml:space="preserve"> </w:t>
      </w:r>
      <w:bookmarkEnd w:id="15"/>
      <w:r w:rsidR="00376FFF" w:rsidRPr="006D5155">
        <w:t>Clinical and demographic data of the patient sample</w:t>
      </w:r>
    </w:p>
    <w:tbl>
      <w:tblPr>
        <w:tblStyle w:val="EinfacheTabelle2"/>
        <w:tblW w:w="9640" w:type="dxa"/>
        <w:tblInd w:w="-284" w:type="dxa"/>
        <w:tblLook w:val="04A0" w:firstRow="1" w:lastRow="0" w:firstColumn="1" w:lastColumn="0" w:noHBand="0" w:noVBand="1"/>
        <w:tblPrChange w:id="17" w:author="Smaczny, Stefan" w:date="2022-09-05T17:07:00Z">
          <w:tblPr>
            <w:tblStyle w:val="EinfacheTabelle2"/>
            <w:tblW w:w="9640" w:type="dxa"/>
            <w:tblInd w:w="-284" w:type="dxa"/>
            <w:tblLook w:val="04A0" w:firstRow="1" w:lastRow="0" w:firstColumn="1" w:lastColumn="0" w:noHBand="0" w:noVBand="1"/>
          </w:tblPr>
        </w:tblPrChange>
      </w:tblPr>
      <w:tblGrid>
        <w:gridCol w:w="2568"/>
        <w:gridCol w:w="1466"/>
        <w:gridCol w:w="1718"/>
        <w:gridCol w:w="1466"/>
        <w:gridCol w:w="2422"/>
        <w:tblGridChange w:id="18">
          <w:tblGrid>
            <w:gridCol w:w="2096"/>
            <w:gridCol w:w="2016"/>
            <w:gridCol w:w="2126"/>
            <w:gridCol w:w="2126"/>
            <w:gridCol w:w="1276"/>
          </w:tblGrid>
        </w:tblGridChange>
      </w:tblGrid>
      <w:tr w:rsidR="00BA3830" w:rsidRPr="006D5155" w14:paraId="289B1999" w14:textId="77777777" w:rsidTr="002C42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Borders>
              <w:top w:val="single" w:sz="18" w:space="0" w:color="auto"/>
              <w:bottom w:val="single" w:sz="18" w:space="0" w:color="auto"/>
            </w:tcBorders>
            <w:tcPrChange w:id="19" w:author="Smaczny, Stefan" w:date="2022-09-05T17:07:00Z">
              <w:tcPr>
                <w:tcW w:w="2096" w:type="dxa"/>
              </w:tcPr>
            </w:tcPrChange>
          </w:tcPr>
          <w:p w14:paraId="0EB95429" w14:textId="77777777" w:rsidR="00BA3830" w:rsidRPr="006D5155" w:rsidRDefault="00BA3830" w:rsidP="00246198">
            <w:pPr>
              <w:jc w:val="center"/>
              <w:cnfStyle w:val="101000000000" w:firstRow="1" w:lastRow="0" w:firstColumn="1" w:lastColumn="0" w:oddVBand="0" w:evenVBand="0" w:oddHBand="0" w:evenHBand="0" w:firstRowFirstColumn="0" w:firstRowLastColumn="0" w:lastRowFirstColumn="0" w:lastRowLastColumn="0"/>
              <w:rPr>
                <w:sz w:val="18"/>
                <w:szCs w:val="18"/>
              </w:rPr>
            </w:pPr>
          </w:p>
        </w:tc>
        <w:tc>
          <w:tcPr>
            <w:tcW w:w="0" w:type="dxa"/>
            <w:tcBorders>
              <w:top w:val="single" w:sz="18" w:space="0" w:color="auto"/>
              <w:bottom w:val="single" w:sz="18" w:space="0" w:color="auto"/>
            </w:tcBorders>
            <w:shd w:val="clear" w:color="auto" w:fill="F2F2F2" w:themeFill="background1" w:themeFillShade="F2"/>
            <w:tcPrChange w:id="20" w:author="Smaczny, Stefan" w:date="2022-09-05T17:07:00Z">
              <w:tcPr>
                <w:tcW w:w="2016" w:type="dxa"/>
                <w:shd w:val="clear" w:color="auto" w:fill="F2F2F2" w:themeFill="background1" w:themeFillShade="F2"/>
              </w:tcPr>
            </w:tcPrChange>
          </w:tcPr>
          <w:p w14:paraId="76DE521A" w14:textId="53DAE1BA" w:rsidR="00BA3830" w:rsidRPr="006D5155"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Total </w:t>
            </w:r>
            <w:r w:rsidRPr="006D5155">
              <w:rPr>
                <w:sz w:val="18"/>
                <w:szCs w:val="18"/>
              </w:rPr>
              <w:br/>
              <w:t>(N = 2</w:t>
            </w:r>
            <w:r w:rsidR="000610EC" w:rsidRPr="006D5155">
              <w:rPr>
                <w:sz w:val="18"/>
                <w:szCs w:val="18"/>
              </w:rPr>
              <w:t>06</w:t>
            </w:r>
            <w:r w:rsidRPr="006D5155">
              <w:rPr>
                <w:sz w:val="18"/>
                <w:szCs w:val="18"/>
              </w:rPr>
              <w:t>)</w:t>
            </w:r>
          </w:p>
        </w:tc>
        <w:tc>
          <w:tcPr>
            <w:tcW w:w="0" w:type="dxa"/>
            <w:tcBorders>
              <w:top w:val="single" w:sz="18" w:space="0" w:color="auto"/>
              <w:bottom w:val="single" w:sz="18" w:space="0" w:color="auto"/>
            </w:tcBorders>
            <w:tcPrChange w:id="21" w:author="Smaczny, Stefan" w:date="2022-09-05T17:07:00Z">
              <w:tcPr>
                <w:tcW w:w="2126" w:type="dxa"/>
              </w:tcPr>
            </w:tcPrChange>
          </w:tcPr>
          <w:p w14:paraId="4A00ABE7" w14:textId="77777777" w:rsidR="00BA3830" w:rsidRPr="006D5155"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Female </w:t>
            </w:r>
            <w:r w:rsidRPr="006D5155">
              <w:rPr>
                <w:sz w:val="18"/>
                <w:szCs w:val="18"/>
              </w:rPr>
              <w:br/>
              <w:t>(N = 103)</w:t>
            </w:r>
          </w:p>
        </w:tc>
        <w:tc>
          <w:tcPr>
            <w:tcW w:w="0" w:type="dxa"/>
            <w:tcBorders>
              <w:top w:val="single" w:sz="18" w:space="0" w:color="auto"/>
              <w:bottom w:val="single" w:sz="18" w:space="0" w:color="auto"/>
            </w:tcBorders>
            <w:tcPrChange w:id="22" w:author="Smaczny, Stefan" w:date="2022-09-05T17:07:00Z">
              <w:tcPr>
                <w:tcW w:w="2126" w:type="dxa"/>
              </w:tcPr>
            </w:tcPrChange>
          </w:tcPr>
          <w:p w14:paraId="16CF8B85" w14:textId="507516EE" w:rsidR="00BA3830" w:rsidRPr="006D5155"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Male </w:t>
            </w:r>
            <w:r w:rsidRPr="006D5155">
              <w:rPr>
                <w:sz w:val="18"/>
                <w:szCs w:val="18"/>
              </w:rPr>
              <w:br/>
              <w:t>(N = 1</w:t>
            </w:r>
            <w:r w:rsidR="000610EC" w:rsidRPr="006D5155">
              <w:rPr>
                <w:sz w:val="18"/>
                <w:szCs w:val="18"/>
              </w:rPr>
              <w:t>03</w:t>
            </w:r>
            <w:r w:rsidRPr="006D5155">
              <w:rPr>
                <w:sz w:val="18"/>
                <w:szCs w:val="18"/>
              </w:rPr>
              <w:t>)</w:t>
            </w:r>
          </w:p>
        </w:tc>
        <w:tc>
          <w:tcPr>
            <w:tcW w:w="0" w:type="dxa"/>
            <w:tcBorders>
              <w:top w:val="single" w:sz="18" w:space="0" w:color="auto"/>
              <w:bottom w:val="single" w:sz="18" w:space="0" w:color="auto"/>
            </w:tcBorders>
            <w:tcPrChange w:id="23" w:author="Smaczny, Stefan" w:date="2022-09-05T17:07:00Z">
              <w:tcPr>
                <w:tcW w:w="1276" w:type="dxa"/>
              </w:tcPr>
            </w:tcPrChange>
          </w:tcPr>
          <w:p w14:paraId="3328358C" w14:textId="77777777" w:rsidR="00BA3830" w:rsidRPr="006D5155"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6D5155">
              <w:rPr>
                <w:sz w:val="18"/>
                <w:szCs w:val="18"/>
              </w:rPr>
              <w:t>p-value</w:t>
            </w:r>
          </w:p>
        </w:tc>
      </w:tr>
      <w:tr w:rsidR="00BA3830" w:rsidRPr="006D5155" w14:paraId="0ECF9EC3" w14:textId="77777777" w:rsidTr="002C4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Borders>
              <w:top w:val="single" w:sz="18" w:space="0" w:color="auto"/>
              <w:bottom w:val="nil"/>
            </w:tcBorders>
            <w:tcPrChange w:id="24" w:author="Smaczny, Stefan" w:date="2022-09-05T17:07:00Z">
              <w:tcPr>
                <w:tcW w:w="2096" w:type="dxa"/>
              </w:tcPr>
            </w:tcPrChange>
          </w:tcPr>
          <w:p w14:paraId="6131BEF9" w14:textId="77777777" w:rsidR="00BA3830" w:rsidRPr="006D5155" w:rsidRDefault="00BA3830" w:rsidP="00246198">
            <w:pPr>
              <w:cnfStyle w:val="001000100000" w:firstRow="0" w:lastRow="0" w:firstColumn="1" w:lastColumn="0" w:oddVBand="0" w:evenVBand="0" w:oddHBand="1" w:evenHBand="0" w:firstRowFirstColumn="0" w:firstRowLastColumn="0" w:lastRowFirstColumn="0" w:lastRowLastColumn="0"/>
              <w:rPr>
                <w:sz w:val="18"/>
                <w:szCs w:val="18"/>
              </w:rPr>
            </w:pPr>
            <w:r w:rsidRPr="006D5155">
              <w:rPr>
                <w:sz w:val="18"/>
                <w:szCs w:val="18"/>
              </w:rPr>
              <w:t xml:space="preserve">Age </w:t>
            </w:r>
            <w:r w:rsidRPr="006D5155">
              <w:rPr>
                <w:b w:val="0"/>
                <w:bCs w:val="0"/>
                <w:i/>
                <w:iCs/>
                <w:sz w:val="16"/>
                <w:szCs w:val="16"/>
              </w:rPr>
              <w:t>(years)</w:t>
            </w:r>
          </w:p>
        </w:tc>
        <w:tc>
          <w:tcPr>
            <w:tcW w:w="0" w:type="dxa"/>
            <w:tcBorders>
              <w:top w:val="single" w:sz="18" w:space="0" w:color="auto"/>
              <w:bottom w:val="nil"/>
            </w:tcBorders>
            <w:shd w:val="clear" w:color="auto" w:fill="F2F2F2" w:themeFill="background1" w:themeFillShade="F2"/>
            <w:tcPrChange w:id="25" w:author="Smaczny, Stefan" w:date="2022-09-05T17:07:00Z">
              <w:tcPr>
                <w:tcW w:w="2016" w:type="dxa"/>
                <w:shd w:val="clear" w:color="auto" w:fill="F2F2F2" w:themeFill="background1" w:themeFillShade="F2"/>
              </w:tcPr>
            </w:tcPrChange>
          </w:tcPr>
          <w:p w14:paraId="4C783FBB" w14:textId="261E3869"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62.6 (1</w:t>
            </w:r>
            <w:r w:rsidR="000610EC" w:rsidRPr="006D5155">
              <w:rPr>
                <w:sz w:val="18"/>
                <w:szCs w:val="18"/>
              </w:rPr>
              <w:t>4.0</w:t>
            </w:r>
            <w:r w:rsidRPr="006D5155">
              <w:rPr>
                <w:sz w:val="18"/>
                <w:szCs w:val="18"/>
              </w:rPr>
              <w:t>) [26-93]</w:t>
            </w:r>
          </w:p>
        </w:tc>
        <w:tc>
          <w:tcPr>
            <w:tcW w:w="0" w:type="dxa"/>
            <w:tcBorders>
              <w:top w:val="single" w:sz="18" w:space="0" w:color="auto"/>
              <w:bottom w:val="nil"/>
            </w:tcBorders>
            <w:tcPrChange w:id="26" w:author="Smaczny, Stefan" w:date="2022-09-05T17:07:00Z">
              <w:tcPr>
                <w:tcW w:w="2126" w:type="dxa"/>
              </w:tcPr>
            </w:tcPrChange>
          </w:tcPr>
          <w:p w14:paraId="3C31CAA4" w14:textId="77777777"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64.4 (15.4) [26-93]</w:t>
            </w:r>
          </w:p>
        </w:tc>
        <w:tc>
          <w:tcPr>
            <w:tcW w:w="0" w:type="dxa"/>
            <w:tcBorders>
              <w:top w:val="single" w:sz="18" w:space="0" w:color="auto"/>
              <w:bottom w:val="nil"/>
            </w:tcBorders>
            <w:tcPrChange w:id="27" w:author="Smaczny, Stefan" w:date="2022-09-05T17:07:00Z">
              <w:tcPr>
                <w:tcW w:w="2126" w:type="dxa"/>
              </w:tcPr>
            </w:tcPrChange>
          </w:tcPr>
          <w:p w14:paraId="5D37CA05" w14:textId="1A7C5F64"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6</w:t>
            </w:r>
            <w:r w:rsidR="000610EC" w:rsidRPr="006D5155">
              <w:rPr>
                <w:sz w:val="18"/>
                <w:szCs w:val="18"/>
              </w:rPr>
              <w:t>0.8</w:t>
            </w:r>
            <w:r w:rsidRPr="006D5155">
              <w:rPr>
                <w:sz w:val="18"/>
                <w:szCs w:val="18"/>
              </w:rPr>
              <w:t xml:space="preserve"> (12.</w:t>
            </w:r>
            <w:r w:rsidR="000610EC" w:rsidRPr="006D5155">
              <w:rPr>
                <w:sz w:val="18"/>
                <w:szCs w:val="18"/>
              </w:rPr>
              <w:t>1</w:t>
            </w:r>
            <w:r w:rsidRPr="006D5155">
              <w:rPr>
                <w:sz w:val="18"/>
                <w:szCs w:val="18"/>
              </w:rPr>
              <w:t>) [29-83]</w:t>
            </w:r>
          </w:p>
        </w:tc>
        <w:tc>
          <w:tcPr>
            <w:tcW w:w="0" w:type="dxa"/>
            <w:tcBorders>
              <w:top w:val="single" w:sz="18" w:space="0" w:color="auto"/>
              <w:bottom w:val="nil"/>
            </w:tcBorders>
            <w:tcPrChange w:id="28" w:author="Smaczny, Stefan" w:date="2022-09-05T17:07:00Z">
              <w:tcPr>
                <w:tcW w:w="1276" w:type="dxa"/>
              </w:tcPr>
            </w:tcPrChange>
          </w:tcPr>
          <w:p w14:paraId="404E16DB" w14:textId="2FB4747A" w:rsidR="00BA3830" w:rsidRPr="006D5155"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6D5155">
              <w:rPr>
                <w:sz w:val="18"/>
                <w:szCs w:val="18"/>
              </w:rPr>
              <w:t>0.064</w:t>
            </w:r>
            <w:r w:rsidR="004A157C" w:rsidRPr="006D5155">
              <w:rPr>
                <w:sz w:val="18"/>
                <w:szCs w:val="18"/>
                <w:vertAlign w:val="superscript"/>
              </w:rPr>
              <w:t>a</w:t>
            </w:r>
          </w:p>
        </w:tc>
      </w:tr>
      <w:tr w:rsidR="00BA3830" w:rsidRPr="006D5155" w14:paraId="38C890ED" w14:textId="77777777" w:rsidTr="002C4234">
        <w:tc>
          <w:tcPr>
            <w:cnfStyle w:val="001000000000" w:firstRow="0" w:lastRow="0" w:firstColumn="1" w:lastColumn="0" w:oddVBand="0" w:evenVBand="0" w:oddHBand="0" w:evenHBand="0" w:firstRowFirstColumn="0" w:firstRowLastColumn="0" w:lastRowFirstColumn="0" w:lastRowLastColumn="0"/>
            <w:tcW w:w="0" w:type="dxa"/>
            <w:tcBorders>
              <w:top w:val="nil"/>
              <w:bottom w:val="nil"/>
            </w:tcBorders>
            <w:tcPrChange w:id="29" w:author="Smaczny, Stefan" w:date="2022-09-05T17:07:00Z">
              <w:tcPr>
                <w:tcW w:w="2096" w:type="dxa"/>
              </w:tcPr>
            </w:tcPrChange>
          </w:tcPr>
          <w:p w14:paraId="4E0A5217" w14:textId="77777777" w:rsidR="00BA3830" w:rsidRPr="006D5155" w:rsidRDefault="00BA3830" w:rsidP="00246198">
            <w:pPr>
              <w:rPr>
                <w:sz w:val="18"/>
                <w:szCs w:val="18"/>
              </w:rPr>
            </w:pPr>
            <w:r w:rsidRPr="006D5155">
              <w:rPr>
                <w:sz w:val="18"/>
                <w:szCs w:val="18"/>
              </w:rPr>
              <w:t xml:space="preserve">Patient Group </w:t>
            </w:r>
            <w:r w:rsidRPr="006D5155">
              <w:rPr>
                <w:b w:val="0"/>
                <w:bCs w:val="0"/>
                <w:i/>
                <w:iCs/>
                <w:sz w:val="16"/>
                <w:szCs w:val="16"/>
              </w:rPr>
              <w:t>(Neglect, Control)</w:t>
            </w:r>
          </w:p>
        </w:tc>
        <w:tc>
          <w:tcPr>
            <w:tcW w:w="0" w:type="dxa"/>
            <w:tcBorders>
              <w:top w:val="nil"/>
              <w:bottom w:val="nil"/>
            </w:tcBorders>
            <w:shd w:val="clear" w:color="auto" w:fill="F2F2F2" w:themeFill="background1" w:themeFillShade="F2"/>
            <w:tcPrChange w:id="30" w:author="Smaczny, Stefan" w:date="2022-09-05T17:07:00Z">
              <w:tcPr>
                <w:tcW w:w="2016" w:type="dxa"/>
                <w:shd w:val="clear" w:color="auto" w:fill="F2F2F2" w:themeFill="background1" w:themeFillShade="F2"/>
              </w:tcPr>
            </w:tcPrChange>
          </w:tcPr>
          <w:p w14:paraId="7CFC1F7B" w14:textId="7A0665F1"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73, 1</w:t>
            </w:r>
            <w:r w:rsidR="000610EC" w:rsidRPr="006D5155">
              <w:rPr>
                <w:sz w:val="18"/>
                <w:szCs w:val="18"/>
              </w:rPr>
              <w:t>33</w:t>
            </w:r>
          </w:p>
        </w:tc>
        <w:tc>
          <w:tcPr>
            <w:tcW w:w="0" w:type="dxa"/>
            <w:tcBorders>
              <w:top w:val="nil"/>
              <w:bottom w:val="nil"/>
            </w:tcBorders>
            <w:tcPrChange w:id="31" w:author="Smaczny, Stefan" w:date="2022-09-05T17:07:00Z">
              <w:tcPr>
                <w:tcW w:w="2126" w:type="dxa"/>
              </w:tcPr>
            </w:tcPrChange>
          </w:tcPr>
          <w:p w14:paraId="6F50BDCC" w14:textId="77777777"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40, 63</w:t>
            </w:r>
          </w:p>
        </w:tc>
        <w:tc>
          <w:tcPr>
            <w:tcW w:w="0" w:type="dxa"/>
            <w:tcBorders>
              <w:top w:val="nil"/>
              <w:bottom w:val="nil"/>
            </w:tcBorders>
            <w:tcPrChange w:id="32" w:author="Smaczny, Stefan" w:date="2022-09-05T17:07:00Z">
              <w:tcPr>
                <w:tcW w:w="2126" w:type="dxa"/>
              </w:tcPr>
            </w:tcPrChange>
          </w:tcPr>
          <w:p w14:paraId="078E2EBA" w14:textId="4A0B7EE9"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33, </w:t>
            </w:r>
            <w:r w:rsidR="000610EC" w:rsidRPr="006D5155">
              <w:rPr>
                <w:sz w:val="18"/>
                <w:szCs w:val="18"/>
              </w:rPr>
              <w:t>70</w:t>
            </w:r>
          </w:p>
        </w:tc>
        <w:tc>
          <w:tcPr>
            <w:tcW w:w="0" w:type="dxa"/>
            <w:tcBorders>
              <w:top w:val="nil"/>
              <w:bottom w:val="nil"/>
            </w:tcBorders>
            <w:tcPrChange w:id="33" w:author="Smaczny, Stefan" w:date="2022-09-05T17:07:00Z">
              <w:tcPr>
                <w:tcW w:w="1276" w:type="dxa"/>
              </w:tcPr>
            </w:tcPrChange>
          </w:tcPr>
          <w:p w14:paraId="74A35388" w14:textId="38E545EF" w:rsidR="00BA3830" w:rsidRPr="006D5155"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6D5155">
              <w:rPr>
                <w:sz w:val="18"/>
                <w:szCs w:val="18"/>
              </w:rPr>
              <w:t>0.308</w:t>
            </w:r>
            <w:r w:rsidR="004A157C" w:rsidRPr="006D5155">
              <w:rPr>
                <w:sz w:val="18"/>
                <w:szCs w:val="18"/>
                <w:vertAlign w:val="superscript"/>
              </w:rPr>
              <w:t>b</w:t>
            </w:r>
          </w:p>
        </w:tc>
      </w:tr>
      <w:tr w:rsidR="00BA3830" w:rsidRPr="006D5155" w14:paraId="46543FB5" w14:textId="77777777" w:rsidTr="002C4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Borders>
              <w:top w:val="nil"/>
              <w:bottom w:val="nil"/>
            </w:tcBorders>
            <w:tcPrChange w:id="34" w:author="Smaczny, Stefan" w:date="2022-09-05T17:07:00Z">
              <w:tcPr>
                <w:tcW w:w="2096" w:type="dxa"/>
              </w:tcPr>
            </w:tcPrChange>
          </w:tcPr>
          <w:p w14:paraId="016CAC24" w14:textId="77777777" w:rsidR="00BA3830" w:rsidRPr="006D5155" w:rsidRDefault="00BA3830" w:rsidP="00246198">
            <w:pPr>
              <w:cnfStyle w:val="001000100000" w:firstRow="0" w:lastRow="0" w:firstColumn="1" w:lastColumn="0" w:oddVBand="0" w:evenVBand="0" w:oddHBand="1" w:evenHBand="0" w:firstRowFirstColumn="0" w:firstRowLastColumn="0" w:lastRowFirstColumn="0" w:lastRowLastColumn="0"/>
              <w:rPr>
                <w:sz w:val="18"/>
                <w:szCs w:val="18"/>
              </w:rPr>
            </w:pPr>
            <w:r w:rsidRPr="006D5155">
              <w:rPr>
                <w:sz w:val="18"/>
                <w:szCs w:val="18"/>
              </w:rPr>
              <w:t>Days between Stroke &amp; Imaging</w:t>
            </w:r>
          </w:p>
        </w:tc>
        <w:tc>
          <w:tcPr>
            <w:tcW w:w="0" w:type="dxa"/>
            <w:tcBorders>
              <w:top w:val="nil"/>
              <w:bottom w:val="nil"/>
            </w:tcBorders>
            <w:shd w:val="clear" w:color="auto" w:fill="F2F2F2" w:themeFill="background1" w:themeFillShade="F2"/>
            <w:tcPrChange w:id="35" w:author="Smaczny, Stefan" w:date="2022-09-05T17:07:00Z">
              <w:tcPr>
                <w:tcW w:w="2016" w:type="dxa"/>
                <w:shd w:val="clear" w:color="auto" w:fill="F2F2F2" w:themeFill="background1" w:themeFillShade="F2"/>
              </w:tcPr>
            </w:tcPrChange>
          </w:tcPr>
          <w:p w14:paraId="4114A4F7" w14:textId="6184EBE4" w:rsidR="00BA3830" w:rsidRPr="006D5155"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2.9</w:t>
            </w:r>
            <w:r w:rsidR="00BA3830" w:rsidRPr="006D5155">
              <w:rPr>
                <w:sz w:val="18"/>
                <w:szCs w:val="18"/>
              </w:rPr>
              <w:t xml:space="preserve"> (3.</w:t>
            </w:r>
            <w:r w:rsidRPr="006D5155">
              <w:rPr>
                <w:sz w:val="18"/>
                <w:szCs w:val="18"/>
              </w:rPr>
              <w:t>1</w:t>
            </w:r>
            <w:r w:rsidR="00BA3830" w:rsidRPr="006D5155">
              <w:rPr>
                <w:sz w:val="18"/>
                <w:szCs w:val="18"/>
              </w:rPr>
              <w:t>) [0-14]</w:t>
            </w:r>
          </w:p>
        </w:tc>
        <w:tc>
          <w:tcPr>
            <w:tcW w:w="0" w:type="dxa"/>
            <w:tcBorders>
              <w:top w:val="nil"/>
              <w:bottom w:val="nil"/>
            </w:tcBorders>
            <w:tcPrChange w:id="36" w:author="Smaczny, Stefan" w:date="2022-09-05T17:07:00Z">
              <w:tcPr>
                <w:tcW w:w="2126" w:type="dxa"/>
              </w:tcPr>
            </w:tcPrChange>
          </w:tcPr>
          <w:p w14:paraId="500960F0" w14:textId="77777777"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2.8 (3.1) [0-14]</w:t>
            </w:r>
          </w:p>
        </w:tc>
        <w:tc>
          <w:tcPr>
            <w:tcW w:w="0" w:type="dxa"/>
            <w:tcBorders>
              <w:top w:val="nil"/>
              <w:bottom w:val="nil"/>
            </w:tcBorders>
            <w:tcPrChange w:id="37" w:author="Smaczny, Stefan" w:date="2022-09-05T17:07:00Z">
              <w:tcPr>
                <w:tcW w:w="2126" w:type="dxa"/>
              </w:tcPr>
            </w:tcPrChange>
          </w:tcPr>
          <w:p w14:paraId="12D8A7E3" w14:textId="0168BDDC"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3.1 (3.</w:t>
            </w:r>
            <w:r w:rsidR="00E203C1" w:rsidRPr="006D5155">
              <w:rPr>
                <w:sz w:val="18"/>
                <w:szCs w:val="18"/>
              </w:rPr>
              <w:t>1</w:t>
            </w:r>
            <w:r w:rsidRPr="006D5155">
              <w:rPr>
                <w:sz w:val="18"/>
                <w:szCs w:val="18"/>
              </w:rPr>
              <w:t>) [0-14]</w:t>
            </w:r>
          </w:p>
        </w:tc>
        <w:tc>
          <w:tcPr>
            <w:tcW w:w="0" w:type="dxa"/>
            <w:tcBorders>
              <w:top w:val="nil"/>
              <w:bottom w:val="nil"/>
            </w:tcBorders>
            <w:tcPrChange w:id="38" w:author="Smaczny, Stefan" w:date="2022-09-05T17:07:00Z">
              <w:tcPr>
                <w:tcW w:w="1276" w:type="dxa"/>
              </w:tcPr>
            </w:tcPrChange>
          </w:tcPr>
          <w:p w14:paraId="1CAD7AFF" w14:textId="4EB8C4F4" w:rsidR="00BA3830" w:rsidRPr="006D5155"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6D5155">
              <w:rPr>
                <w:sz w:val="18"/>
                <w:szCs w:val="18"/>
              </w:rPr>
              <w:t>0.580</w:t>
            </w:r>
            <w:r w:rsidR="004A157C" w:rsidRPr="006D5155">
              <w:rPr>
                <w:sz w:val="18"/>
                <w:szCs w:val="18"/>
                <w:vertAlign w:val="superscript"/>
              </w:rPr>
              <w:t>a</w:t>
            </w:r>
          </w:p>
        </w:tc>
      </w:tr>
      <w:tr w:rsidR="00BA3830" w:rsidRPr="006D5155" w14:paraId="65D97EA4" w14:textId="77777777" w:rsidTr="002C4234">
        <w:tc>
          <w:tcPr>
            <w:cnfStyle w:val="001000000000" w:firstRow="0" w:lastRow="0" w:firstColumn="1" w:lastColumn="0" w:oddVBand="0" w:evenVBand="0" w:oddHBand="0" w:evenHBand="0" w:firstRowFirstColumn="0" w:firstRowLastColumn="0" w:lastRowFirstColumn="0" w:lastRowLastColumn="0"/>
            <w:tcW w:w="0" w:type="dxa"/>
            <w:tcBorders>
              <w:top w:val="nil"/>
              <w:bottom w:val="nil"/>
            </w:tcBorders>
            <w:tcPrChange w:id="39" w:author="Smaczny, Stefan" w:date="2022-09-05T17:07:00Z">
              <w:tcPr>
                <w:tcW w:w="2096" w:type="dxa"/>
              </w:tcPr>
            </w:tcPrChange>
          </w:tcPr>
          <w:p w14:paraId="291CF000" w14:textId="1B64FE26" w:rsidR="00BA3830" w:rsidRPr="006D5155" w:rsidRDefault="00BA3830" w:rsidP="00246198">
            <w:pPr>
              <w:rPr>
                <w:sz w:val="18"/>
                <w:szCs w:val="18"/>
              </w:rPr>
            </w:pPr>
            <w:r w:rsidRPr="006D5155">
              <w:rPr>
                <w:sz w:val="18"/>
                <w:szCs w:val="18"/>
              </w:rPr>
              <w:t xml:space="preserve">Aetiology </w:t>
            </w:r>
            <w:r w:rsidRPr="006D5155">
              <w:rPr>
                <w:b w:val="0"/>
                <w:bCs w:val="0"/>
                <w:i/>
                <w:iCs/>
                <w:sz w:val="16"/>
                <w:szCs w:val="16"/>
              </w:rPr>
              <w:t>(Infarct, Haemorrhage</w:t>
            </w:r>
            <w:r w:rsidR="002D4958" w:rsidRPr="006D5155">
              <w:rPr>
                <w:b w:val="0"/>
                <w:bCs w:val="0"/>
                <w:i/>
                <w:iCs/>
                <w:sz w:val="16"/>
                <w:szCs w:val="16"/>
              </w:rPr>
              <w:t>, Both</w:t>
            </w:r>
            <w:r w:rsidR="00A86641" w:rsidRPr="006D5155">
              <w:rPr>
                <w:b w:val="0"/>
                <w:bCs w:val="0"/>
                <w:i/>
                <w:iCs/>
                <w:sz w:val="16"/>
                <w:szCs w:val="16"/>
              </w:rPr>
              <w:t>)</w:t>
            </w:r>
          </w:p>
        </w:tc>
        <w:tc>
          <w:tcPr>
            <w:tcW w:w="0" w:type="dxa"/>
            <w:tcBorders>
              <w:top w:val="nil"/>
              <w:bottom w:val="nil"/>
            </w:tcBorders>
            <w:shd w:val="clear" w:color="auto" w:fill="F2F2F2" w:themeFill="background1" w:themeFillShade="F2"/>
            <w:tcPrChange w:id="40" w:author="Smaczny, Stefan" w:date="2022-09-05T17:07:00Z">
              <w:tcPr>
                <w:tcW w:w="2016" w:type="dxa"/>
                <w:shd w:val="clear" w:color="auto" w:fill="F2F2F2" w:themeFill="background1" w:themeFillShade="F2"/>
              </w:tcPr>
            </w:tcPrChange>
          </w:tcPr>
          <w:p w14:paraId="56300365" w14:textId="2FF96275"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1</w:t>
            </w:r>
            <w:r w:rsidR="00E203C1" w:rsidRPr="006D5155">
              <w:rPr>
                <w:sz w:val="18"/>
                <w:szCs w:val="18"/>
              </w:rPr>
              <w:t>69</w:t>
            </w:r>
            <w:r w:rsidRPr="006D5155">
              <w:rPr>
                <w:sz w:val="18"/>
                <w:szCs w:val="18"/>
              </w:rPr>
              <w:t>, 3</w:t>
            </w:r>
            <w:r w:rsidR="00BB1F66" w:rsidRPr="006D5155">
              <w:rPr>
                <w:sz w:val="18"/>
                <w:szCs w:val="18"/>
              </w:rPr>
              <w:t>4, 3</w:t>
            </w:r>
          </w:p>
        </w:tc>
        <w:tc>
          <w:tcPr>
            <w:tcW w:w="0" w:type="dxa"/>
            <w:tcBorders>
              <w:top w:val="nil"/>
              <w:bottom w:val="nil"/>
            </w:tcBorders>
            <w:tcPrChange w:id="41" w:author="Smaczny, Stefan" w:date="2022-09-05T17:07:00Z">
              <w:tcPr>
                <w:tcW w:w="2126" w:type="dxa"/>
              </w:tcPr>
            </w:tcPrChange>
          </w:tcPr>
          <w:p w14:paraId="0AFF19E7" w14:textId="41D4640F"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79, </w:t>
            </w:r>
            <w:r w:rsidR="00A86641" w:rsidRPr="006D5155">
              <w:rPr>
                <w:sz w:val="18"/>
                <w:szCs w:val="18"/>
              </w:rPr>
              <w:t>2</w:t>
            </w:r>
            <w:r w:rsidR="00BB1F66" w:rsidRPr="006D5155">
              <w:rPr>
                <w:sz w:val="18"/>
                <w:szCs w:val="18"/>
              </w:rPr>
              <w:t>2, 2</w:t>
            </w:r>
          </w:p>
        </w:tc>
        <w:tc>
          <w:tcPr>
            <w:tcW w:w="0" w:type="dxa"/>
            <w:tcBorders>
              <w:top w:val="nil"/>
              <w:bottom w:val="nil"/>
            </w:tcBorders>
            <w:tcPrChange w:id="42" w:author="Smaczny, Stefan" w:date="2022-09-05T17:07:00Z">
              <w:tcPr>
                <w:tcW w:w="2126" w:type="dxa"/>
              </w:tcPr>
            </w:tcPrChange>
          </w:tcPr>
          <w:p w14:paraId="77916F15" w14:textId="7102F7DF" w:rsidR="00BA3830" w:rsidRPr="006D5155" w:rsidRDefault="00E203C1"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90</w:t>
            </w:r>
            <w:r w:rsidR="00BA3830" w:rsidRPr="006D5155">
              <w:rPr>
                <w:sz w:val="18"/>
                <w:szCs w:val="18"/>
              </w:rPr>
              <w:t>, 1</w:t>
            </w:r>
            <w:r w:rsidR="00BB1F66" w:rsidRPr="006D5155">
              <w:rPr>
                <w:sz w:val="18"/>
                <w:szCs w:val="18"/>
              </w:rPr>
              <w:t>2, 1</w:t>
            </w:r>
          </w:p>
        </w:tc>
        <w:tc>
          <w:tcPr>
            <w:tcW w:w="0" w:type="dxa"/>
            <w:tcBorders>
              <w:top w:val="nil"/>
              <w:bottom w:val="nil"/>
            </w:tcBorders>
            <w:tcPrChange w:id="43" w:author="Smaczny, Stefan" w:date="2022-09-05T17:07:00Z">
              <w:tcPr>
                <w:tcW w:w="1276" w:type="dxa"/>
              </w:tcPr>
            </w:tcPrChange>
          </w:tcPr>
          <w:p w14:paraId="215F735D" w14:textId="61E99FA9" w:rsidR="00BA3830" w:rsidRPr="006D5155"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0.</w:t>
            </w:r>
            <w:r w:rsidR="00BB1F66" w:rsidRPr="006D5155">
              <w:rPr>
                <w:sz w:val="18"/>
                <w:szCs w:val="18"/>
              </w:rPr>
              <w:t>137</w:t>
            </w:r>
            <w:r w:rsidR="004A157C" w:rsidRPr="006D5155">
              <w:rPr>
                <w:sz w:val="18"/>
                <w:szCs w:val="18"/>
                <w:vertAlign w:val="superscript"/>
              </w:rPr>
              <w:t>b</w:t>
            </w:r>
            <w:r w:rsidRPr="006D5155">
              <w:rPr>
                <w:sz w:val="18"/>
                <w:szCs w:val="18"/>
              </w:rPr>
              <w:t xml:space="preserve"> </w:t>
            </w:r>
          </w:p>
        </w:tc>
      </w:tr>
      <w:tr w:rsidR="00BA3830" w:rsidRPr="006D5155" w14:paraId="234002F4" w14:textId="77777777" w:rsidTr="002C4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Borders>
              <w:top w:val="nil"/>
              <w:bottom w:val="nil"/>
            </w:tcBorders>
            <w:tcPrChange w:id="44" w:author="Smaczny, Stefan" w:date="2022-09-05T17:07:00Z">
              <w:tcPr>
                <w:tcW w:w="2096" w:type="dxa"/>
              </w:tcPr>
            </w:tcPrChange>
          </w:tcPr>
          <w:p w14:paraId="63DC3AD5" w14:textId="77777777" w:rsidR="00BA3830" w:rsidRPr="006D5155" w:rsidRDefault="00BA3830" w:rsidP="00246198">
            <w:pPr>
              <w:cnfStyle w:val="001000100000" w:firstRow="0" w:lastRow="0" w:firstColumn="1" w:lastColumn="0" w:oddVBand="0" w:evenVBand="0" w:oddHBand="1" w:evenHBand="0" w:firstRowFirstColumn="0" w:firstRowLastColumn="0" w:lastRowFirstColumn="0" w:lastRowLastColumn="0"/>
              <w:rPr>
                <w:sz w:val="18"/>
                <w:szCs w:val="18"/>
              </w:rPr>
            </w:pPr>
            <w:r w:rsidRPr="006D5155">
              <w:rPr>
                <w:sz w:val="18"/>
                <w:szCs w:val="18"/>
              </w:rPr>
              <w:t xml:space="preserve">Lesion volume </w:t>
            </w:r>
            <w:r w:rsidRPr="006D5155">
              <w:rPr>
                <w:b w:val="0"/>
                <w:bCs w:val="0"/>
                <w:i/>
                <w:iCs/>
                <w:sz w:val="16"/>
                <w:szCs w:val="16"/>
              </w:rPr>
              <w:t>(cm</w:t>
            </w:r>
            <w:r w:rsidRPr="006D5155">
              <w:rPr>
                <w:b w:val="0"/>
                <w:bCs w:val="0"/>
                <w:i/>
                <w:iCs/>
                <w:sz w:val="16"/>
                <w:szCs w:val="16"/>
                <w:vertAlign w:val="superscript"/>
              </w:rPr>
              <w:t>3</w:t>
            </w:r>
            <w:r w:rsidRPr="006D5155">
              <w:rPr>
                <w:b w:val="0"/>
                <w:bCs w:val="0"/>
                <w:i/>
                <w:iCs/>
                <w:sz w:val="16"/>
                <w:szCs w:val="16"/>
              </w:rPr>
              <w:t>)</w:t>
            </w:r>
          </w:p>
        </w:tc>
        <w:tc>
          <w:tcPr>
            <w:tcW w:w="0" w:type="dxa"/>
            <w:tcBorders>
              <w:top w:val="nil"/>
              <w:bottom w:val="nil"/>
            </w:tcBorders>
            <w:shd w:val="clear" w:color="auto" w:fill="F2F2F2" w:themeFill="background1" w:themeFillShade="F2"/>
            <w:tcPrChange w:id="45" w:author="Smaczny, Stefan" w:date="2022-09-05T17:07:00Z">
              <w:tcPr>
                <w:tcW w:w="2016" w:type="dxa"/>
                <w:shd w:val="clear" w:color="auto" w:fill="F2F2F2" w:themeFill="background1" w:themeFillShade="F2"/>
              </w:tcPr>
            </w:tcPrChange>
          </w:tcPr>
          <w:p w14:paraId="12C9F4BE" w14:textId="7F64B071" w:rsidR="00BA3830" w:rsidRPr="006D5155"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36.0</w:t>
            </w:r>
            <w:r w:rsidR="00BA3830" w:rsidRPr="006D5155">
              <w:rPr>
                <w:sz w:val="18"/>
                <w:szCs w:val="18"/>
              </w:rPr>
              <w:t xml:space="preserve"> (4</w:t>
            </w:r>
            <w:r w:rsidRPr="006D5155">
              <w:rPr>
                <w:sz w:val="18"/>
                <w:szCs w:val="18"/>
              </w:rPr>
              <w:t>4</w:t>
            </w:r>
            <w:r w:rsidR="00BA3830" w:rsidRPr="006D5155">
              <w:rPr>
                <w:sz w:val="18"/>
                <w:szCs w:val="18"/>
              </w:rPr>
              <w:t>.</w:t>
            </w:r>
            <w:r w:rsidRPr="006D5155">
              <w:rPr>
                <w:sz w:val="18"/>
                <w:szCs w:val="18"/>
              </w:rPr>
              <w:t>8</w:t>
            </w:r>
            <w:r w:rsidR="00BA3830" w:rsidRPr="006D5155">
              <w:rPr>
                <w:sz w:val="18"/>
                <w:szCs w:val="18"/>
              </w:rPr>
              <w:t>) [0.0</w:t>
            </w:r>
            <w:r w:rsidRPr="006D5155">
              <w:rPr>
                <w:sz w:val="18"/>
                <w:szCs w:val="18"/>
              </w:rPr>
              <w:t>9</w:t>
            </w:r>
            <w:r w:rsidR="00BA3830" w:rsidRPr="006D5155">
              <w:rPr>
                <w:sz w:val="18"/>
                <w:szCs w:val="18"/>
              </w:rPr>
              <w:t>-312.6]</w:t>
            </w:r>
          </w:p>
        </w:tc>
        <w:tc>
          <w:tcPr>
            <w:tcW w:w="0" w:type="dxa"/>
            <w:tcBorders>
              <w:top w:val="nil"/>
              <w:bottom w:val="nil"/>
            </w:tcBorders>
            <w:tcPrChange w:id="46" w:author="Smaczny, Stefan" w:date="2022-09-05T17:07:00Z">
              <w:tcPr>
                <w:tcW w:w="2126" w:type="dxa"/>
              </w:tcPr>
            </w:tcPrChange>
          </w:tcPr>
          <w:p w14:paraId="68BEDE0F" w14:textId="48878934"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34.</w:t>
            </w:r>
            <w:r w:rsidR="00E203C1" w:rsidRPr="006D5155">
              <w:rPr>
                <w:sz w:val="18"/>
                <w:szCs w:val="18"/>
              </w:rPr>
              <w:t>8</w:t>
            </w:r>
            <w:r w:rsidRPr="006D5155">
              <w:rPr>
                <w:sz w:val="18"/>
                <w:szCs w:val="18"/>
              </w:rPr>
              <w:t xml:space="preserve"> (4</w:t>
            </w:r>
            <w:r w:rsidR="00E203C1" w:rsidRPr="006D5155">
              <w:rPr>
                <w:sz w:val="18"/>
                <w:szCs w:val="18"/>
              </w:rPr>
              <w:t>4</w:t>
            </w:r>
            <w:r w:rsidRPr="006D5155">
              <w:rPr>
                <w:sz w:val="18"/>
                <w:szCs w:val="18"/>
              </w:rPr>
              <w:t>.8) [0.</w:t>
            </w:r>
            <w:r w:rsidR="00E203C1" w:rsidRPr="006D5155">
              <w:rPr>
                <w:sz w:val="18"/>
                <w:szCs w:val="18"/>
              </w:rPr>
              <w:t>16</w:t>
            </w:r>
            <w:r w:rsidRPr="006D5155">
              <w:rPr>
                <w:sz w:val="18"/>
                <w:szCs w:val="18"/>
              </w:rPr>
              <w:t>-312.6]</w:t>
            </w:r>
          </w:p>
        </w:tc>
        <w:tc>
          <w:tcPr>
            <w:tcW w:w="0" w:type="dxa"/>
            <w:tcBorders>
              <w:top w:val="nil"/>
              <w:bottom w:val="nil"/>
            </w:tcBorders>
            <w:tcPrChange w:id="47" w:author="Smaczny, Stefan" w:date="2022-09-05T17:07:00Z">
              <w:tcPr>
                <w:tcW w:w="2126" w:type="dxa"/>
              </w:tcPr>
            </w:tcPrChange>
          </w:tcPr>
          <w:p w14:paraId="7D59D8C3" w14:textId="29AA3344"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3</w:t>
            </w:r>
            <w:r w:rsidR="00E203C1" w:rsidRPr="006D5155">
              <w:rPr>
                <w:sz w:val="18"/>
                <w:szCs w:val="18"/>
              </w:rPr>
              <w:t>7</w:t>
            </w:r>
            <w:r w:rsidRPr="006D5155">
              <w:rPr>
                <w:sz w:val="18"/>
                <w:szCs w:val="18"/>
              </w:rPr>
              <w:t>.</w:t>
            </w:r>
            <w:r w:rsidR="00E203C1" w:rsidRPr="006D5155">
              <w:rPr>
                <w:sz w:val="18"/>
                <w:szCs w:val="18"/>
              </w:rPr>
              <w:t>3</w:t>
            </w:r>
            <w:r w:rsidRPr="006D5155">
              <w:rPr>
                <w:sz w:val="18"/>
                <w:szCs w:val="18"/>
              </w:rPr>
              <w:t xml:space="preserve"> (4</w:t>
            </w:r>
            <w:r w:rsidR="00E203C1" w:rsidRPr="006D5155">
              <w:rPr>
                <w:sz w:val="18"/>
                <w:szCs w:val="18"/>
              </w:rPr>
              <w:t>3</w:t>
            </w:r>
            <w:r w:rsidRPr="006D5155">
              <w:rPr>
                <w:sz w:val="18"/>
                <w:szCs w:val="18"/>
              </w:rPr>
              <w:t>.8) [0.0</w:t>
            </w:r>
            <w:r w:rsidR="00E203C1" w:rsidRPr="006D5155">
              <w:rPr>
                <w:sz w:val="18"/>
                <w:szCs w:val="18"/>
              </w:rPr>
              <w:t>9</w:t>
            </w:r>
            <w:r w:rsidRPr="006D5155">
              <w:rPr>
                <w:sz w:val="18"/>
                <w:szCs w:val="18"/>
              </w:rPr>
              <w:t>-194.7]</w:t>
            </w:r>
          </w:p>
        </w:tc>
        <w:tc>
          <w:tcPr>
            <w:tcW w:w="0" w:type="dxa"/>
            <w:tcBorders>
              <w:top w:val="nil"/>
              <w:bottom w:val="nil"/>
            </w:tcBorders>
            <w:tcPrChange w:id="48" w:author="Smaczny, Stefan" w:date="2022-09-05T17:07:00Z">
              <w:tcPr>
                <w:tcW w:w="1276" w:type="dxa"/>
              </w:tcPr>
            </w:tcPrChange>
          </w:tcPr>
          <w:p w14:paraId="7ADD9F95" w14:textId="475DB1CB" w:rsidR="00BA3830" w:rsidRPr="006D5155"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6D5155">
              <w:rPr>
                <w:sz w:val="18"/>
                <w:szCs w:val="18"/>
              </w:rPr>
              <w:t>0.688</w:t>
            </w:r>
            <w:r w:rsidR="004A157C" w:rsidRPr="006D5155">
              <w:rPr>
                <w:sz w:val="18"/>
                <w:szCs w:val="18"/>
                <w:vertAlign w:val="superscript"/>
              </w:rPr>
              <w:t>a</w:t>
            </w:r>
          </w:p>
        </w:tc>
      </w:tr>
      <w:tr w:rsidR="00DD2FD6" w:rsidRPr="006D5155" w14:paraId="21DDE447" w14:textId="77777777" w:rsidTr="002C4234">
        <w:tc>
          <w:tcPr>
            <w:cnfStyle w:val="001000000000" w:firstRow="0" w:lastRow="0" w:firstColumn="1" w:lastColumn="0" w:oddVBand="0" w:evenVBand="0" w:oddHBand="0" w:evenHBand="0" w:firstRowFirstColumn="0" w:firstRowLastColumn="0" w:lastRowFirstColumn="0" w:lastRowLastColumn="0"/>
            <w:tcW w:w="0" w:type="dxa"/>
            <w:tcBorders>
              <w:top w:val="nil"/>
              <w:bottom w:val="nil"/>
            </w:tcBorders>
            <w:tcPrChange w:id="49" w:author="Smaczny, Stefan" w:date="2022-09-05T17:07:00Z">
              <w:tcPr>
                <w:tcW w:w="2096" w:type="dxa"/>
              </w:tcPr>
            </w:tcPrChange>
          </w:tcPr>
          <w:p w14:paraId="5EB009AA" w14:textId="0FAF9712" w:rsidR="00DD2FD6" w:rsidRPr="006D5155" w:rsidRDefault="00DD2FD6" w:rsidP="00DD2FD6">
            <w:pPr>
              <w:rPr>
                <w:b w:val="0"/>
                <w:i/>
                <w:sz w:val="18"/>
                <w:szCs w:val="18"/>
              </w:rPr>
            </w:pPr>
            <w:r w:rsidRPr="006D5155">
              <w:rPr>
                <w:sz w:val="18"/>
                <w:szCs w:val="18"/>
              </w:rPr>
              <w:t xml:space="preserve">Arterial Territory of Infarct </w:t>
            </w:r>
            <w:r w:rsidRPr="006D5155">
              <w:rPr>
                <w:b w:val="0"/>
                <w:i/>
                <w:sz w:val="16"/>
                <w:szCs w:val="18"/>
              </w:rPr>
              <w:t>(ACA, MCA, PCA)</w:t>
            </w:r>
          </w:p>
        </w:tc>
        <w:tc>
          <w:tcPr>
            <w:tcW w:w="0" w:type="dxa"/>
            <w:tcBorders>
              <w:top w:val="nil"/>
              <w:bottom w:val="nil"/>
            </w:tcBorders>
            <w:shd w:val="clear" w:color="auto" w:fill="F2F2F2" w:themeFill="background1" w:themeFillShade="F2"/>
            <w:tcPrChange w:id="50" w:author="Smaczny, Stefan" w:date="2022-09-05T17:07:00Z">
              <w:tcPr>
                <w:tcW w:w="2016" w:type="dxa"/>
                <w:shd w:val="clear" w:color="auto" w:fill="F2F2F2" w:themeFill="background1" w:themeFillShade="F2"/>
              </w:tcPr>
            </w:tcPrChange>
          </w:tcPr>
          <w:p w14:paraId="226F9680" w14:textId="12405216" w:rsidR="00DD2FD6" w:rsidRPr="006D5155"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12, 134, 22</w:t>
            </w:r>
          </w:p>
        </w:tc>
        <w:tc>
          <w:tcPr>
            <w:tcW w:w="0" w:type="dxa"/>
            <w:tcBorders>
              <w:top w:val="nil"/>
              <w:bottom w:val="nil"/>
            </w:tcBorders>
            <w:tcPrChange w:id="51" w:author="Smaczny, Stefan" w:date="2022-09-05T17:07:00Z">
              <w:tcPr>
                <w:tcW w:w="2126" w:type="dxa"/>
              </w:tcPr>
            </w:tcPrChange>
          </w:tcPr>
          <w:p w14:paraId="2DED7AE0" w14:textId="6930D36B" w:rsidR="00DD2FD6" w:rsidRPr="006D5155"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11, 61, 7</w:t>
            </w:r>
          </w:p>
        </w:tc>
        <w:tc>
          <w:tcPr>
            <w:tcW w:w="0" w:type="dxa"/>
            <w:tcBorders>
              <w:top w:val="nil"/>
              <w:bottom w:val="nil"/>
            </w:tcBorders>
            <w:tcPrChange w:id="52" w:author="Smaczny, Stefan" w:date="2022-09-05T17:07:00Z">
              <w:tcPr>
                <w:tcW w:w="2126" w:type="dxa"/>
              </w:tcPr>
            </w:tcPrChange>
          </w:tcPr>
          <w:p w14:paraId="0A8FBD11" w14:textId="7D358F03" w:rsidR="00DD2FD6" w:rsidRPr="006D5155"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1, 73, 15</w:t>
            </w:r>
          </w:p>
        </w:tc>
        <w:tc>
          <w:tcPr>
            <w:tcW w:w="0" w:type="dxa"/>
            <w:tcBorders>
              <w:top w:val="nil"/>
              <w:bottom w:val="nil"/>
            </w:tcBorders>
            <w:tcPrChange w:id="53" w:author="Smaczny, Stefan" w:date="2022-09-05T17:07:00Z">
              <w:tcPr>
                <w:tcW w:w="1276" w:type="dxa"/>
              </w:tcPr>
            </w:tcPrChange>
          </w:tcPr>
          <w:p w14:paraId="4754F8E9" w14:textId="2D7B923A" w:rsidR="00DD2FD6" w:rsidRPr="006D5155" w:rsidRDefault="00196F92" w:rsidP="00246198">
            <w:pPr>
              <w:cnfStyle w:val="000000000000" w:firstRow="0" w:lastRow="0" w:firstColumn="0" w:lastColumn="0" w:oddVBand="0" w:evenVBand="0" w:oddHBand="0" w:evenHBand="0" w:firstRowFirstColumn="0" w:firstRowLastColumn="0" w:lastRowFirstColumn="0" w:lastRowLastColumn="0"/>
              <w:rPr>
                <w:b/>
                <w:sz w:val="18"/>
                <w:szCs w:val="18"/>
              </w:rPr>
            </w:pPr>
            <w:r w:rsidRPr="006D5155">
              <w:rPr>
                <w:b/>
                <w:sz w:val="18"/>
                <w:szCs w:val="18"/>
              </w:rPr>
              <w:t>0.003</w:t>
            </w:r>
            <w:r w:rsidRPr="006D5155">
              <w:rPr>
                <w:b/>
                <w:sz w:val="18"/>
                <w:szCs w:val="18"/>
                <w:vertAlign w:val="superscript"/>
              </w:rPr>
              <w:t>b</w:t>
            </w:r>
          </w:p>
        </w:tc>
      </w:tr>
      <w:tr w:rsidR="00BA3830" w:rsidRPr="006D5155" w14:paraId="0D8D7872" w14:textId="77777777" w:rsidTr="002C4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Borders>
              <w:top w:val="nil"/>
              <w:bottom w:val="nil"/>
            </w:tcBorders>
            <w:tcPrChange w:id="54" w:author="Smaczny, Stefan" w:date="2022-09-05T17:07:00Z">
              <w:tcPr>
                <w:tcW w:w="2096" w:type="dxa"/>
              </w:tcPr>
            </w:tcPrChange>
          </w:tcPr>
          <w:p w14:paraId="69BE0CCD" w14:textId="77777777" w:rsidR="00BA3830" w:rsidRPr="006D5155" w:rsidRDefault="00BA3830" w:rsidP="00246198">
            <w:pPr>
              <w:cnfStyle w:val="001000100000" w:firstRow="0" w:lastRow="0" w:firstColumn="1" w:lastColumn="0" w:oddVBand="0" w:evenVBand="0" w:oddHBand="1" w:evenHBand="0" w:firstRowFirstColumn="0" w:firstRowLastColumn="0" w:lastRowFirstColumn="0" w:lastRowLastColumn="0"/>
              <w:rPr>
                <w:sz w:val="18"/>
                <w:szCs w:val="18"/>
              </w:rPr>
            </w:pPr>
            <w:r w:rsidRPr="006D5155">
              <w:rPr>
                <w:sz w:val="18"/>
                <w:szCs w:val="18"/>
              </w:rPr>
              <w:t xml:space="preserve">Days between Stroke &amp; Assessment </w:t>
            </w:r>
          </w:p>
        </w:tc>
        <w:tc>
          <w:tcPr>
            <w:tcW w:w="0" w:type="dxa"/>
            <w:tcBorders>
              <w:top w:val="nil"/>
              <w:bottom w:val="nil"/>
            </w:tcBorders>
            <w:shd w:val="clear" w:color="auto" w:fill="F2F2F2" w:themeFill="background1" w:themeFillShade="F2"/>
            <w:tcPrChange w:id="55" w:author="Smaczny, Stefan" w:date="2022-09-05T17:07:00Z">
              <w:tcPr>
                <w:tcW w:w="2016" w:type="dxa"/>
                <w:shd w:val="clear" w:color="auto" w:fill="F2F2F2" w:themeFill="background1" w:themeFillShade="F2"/>
              </w:tcPr>
            </w:tcPrChange>
          </w:tcPr>
          <w:p w14:paraId="3AFDFD39" w14:textId="53BC0DAB"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3.</w:t>
            </w:r>
            <w:r w:rsidR="00E203C1" w:rsidRPr="006D5155">
              <w:rPr>
                <w:sz w:val="18"/>
                <w:szCs w:val="18"/>
              </w:rPr>
              <w:t>7</w:t>
            </w:r>
            <w:r w:rsidRPr="006D5155">
              <w:rPr>
                <w:sz w:val="18"/>
                <w:szCs w:val="18"/>
              </w:rPr>
              <w:t xml:space="preserve"> (2.</w:t>
            </w:r>
            <w:r w:rsidR="00DC358D" w:rsidRPr="006D5155">
              <w:rPr>
                <w:sz w:val="18"/>
                <w:szCs w:val="18"/>
              </w:rPr>
              <w:t>6)</w:t>
            </w:r>
            <w:r w:rsidRPr="006D5155">
              <w:rPr>
                <w:sz w:val="18"/>
                <w:szCs w:val="18"/>
              </w:rPr>
              <w:t xml:space="preserve"> [0-14]</w:t>
            </w:r>
          </w:p>
        </w:tc>
        <w:tc>
          <w:tcPr>
            <w:tcW w:w="0" w:type="dxa"/>
            <w:tcBorders>
              <w:top w:val="nil"/>
              <w:bottom w:val="nil"/>
            </w:tcBorders>
            <w:tcPrChange w:id="56" w:author="Smaczny, Stefan" w:date="2022-09-05T17:07:00Z">
              <w:tcPr>
                <w:tcW w:w="2126" w:type="dxa"/>
              </w:tcPr>
            </w:tcPrChange>
          </w:tcPr>
          <w:p w14:paraId="3CE84B00" w14:textId="77777777"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4.0 (2.5) [0-14]</w:t>
            </w:r>
          </w:p>
        </w:tc>
        <w:tc>
          <w:tcPr>
            <w:tcW w:w="0" w:type="dxa"/>
            <w:tcBorders>
              <w:top w:val="nil"/>
              <w:bottom w:val="nil"/>
            </w:tcBorders>
            <w:tcPrChange w:id="57" w:author="Smaczny, Stefan" w:date="2022-09-05T17:07:00Z">
              <w:tcPr>
                <w:tcW w:w="2126" w:type="dxa"/>
              </w:tcPr>
            </w:tcPrChange>
          </w:tcPr>
          <w:p w14:paraId="369209EE" w14:textId="284E413C"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3.</w:t>
            </w:r>
            <w:r w:rsidR="00DC358D" w:rsidRPr="006D5155">
              <w:rPr>
                <w:sz w:val="18"/>
                <w:szCs w:val="18"/>
              </w:rPr>
              <w:t>5</w:t>
            </w:r>
            <w:r w:rsidRPr="006D5155">
              <w:rPr>
                <w:sz w:val="18"/>
                <w:szCs w:val="18"/>
              </w:rPr>
              <w:t xml:space="preserve"> (2.</w:t>
            </w:r>
            <w:r w:rsidR="00DC358D" w:rsidRPr="006D5155">
              <w:rPr>
                <w:sz w:val="18"/>
                <w:szCs w:val="18"/>
              </w:rPr>
              <w:t>7</w:t>
            </w:r>
            <w:r w:rsidRPr="006D5155">
              <w:rPr>
                <w:sz w:val="18"/>
                <w:szCs w:val="18"/>
              </w:rPr>
              <w:t>) [0-1</w:t>
            </w:r>
            <w:r w:rsidR="00DC358D" w:rsidRPr="006D5155">
              <w:rPr>
                <w:sz w:val="18"/>
                <w:szCs w:val="18"/>
              </w:rPr>
              <w:t>3</w:t>
            </w:r>
            <w:r w:rsidRPr="006D5155">
              <w:rPr>
                <w:sz w:val="18"/>
                <w:szCs w:val="18"/>
              </w:rPr>
              <w:t>]</w:t>
            </w:r>
          </w:p>
        </w:tc>
        <w:tc>
          <w:tcPr>
            <w:tcW w:w="0" w:type="dxa"/>
            <w:tcBorders>
              <w:top w:val="nil"/>
              <w:bottom w:val="nil"/>
            </w:tcBorders>
            <w:tcPrChange w:id="58" w:author="Smaczny, Stefan" w:date="2022-09-05T17:07:00Z">
              <w:tcPr>
                <w:tcW w:w="1276" w:type="dxa"/>
              </w:tcPr>
            </w:tcPrChange>
          </w:tcPr>
          <w:p w14:paraId="1B93BB84" w14:textId="707A8F10" w:rsidR="00BA3830" w:rsidRPr="006D5155"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6D5155">
              <w:rPr>
                <w:sz w:val="18"/>
                <w:szCs w:val="18"/>
              </w:rPr>
              <w:t>0.195</w:t>
            </w:r>
            <w:commentRangeStart w:id="59"/>
            <w:r w:rsidR="004A157C" w:rsidRPr="006D5155">
              <w:rPr>
                <w:sz w:val="18"/>
                <w:szCs w:val="18"/>
                <w:vertAlign w:val="superscript"/>
              </w:rPr>
              <w:t>b</w:t>
            </w:r>
            <w:commentRangeEnd w:id="59"/>
            <w:r w:rsidR="008D4E18">
              <w:rPr>
                <w:rStyle w:val="Kommentarzeichen"/>
              </w:rPr>
              <w:commentReference w:id="59"/>
            </w:r>
          </w:p>
        </w:tc>
      </w:tr>
      <w:tr w:rsidR="00BA3830" w:rsidRPr="006D5155" w14:paraId="2EB093C3" w14:textId="77777777" w:rsidTr="002C4234">
        <w:tc>
          <w:tcPr>
            <w:cnfStyle w:val="001000000000" w:firstRow="0" w:lastRow="0" w:firstColumn="1" w:lastColumn="0" w:oddVBand="0" w:evenVBand="0" w:oddHBand="0" w:evenHBand="0" w:firstRowFirstColumn="0" w:firstRowLastColumn="0" w:lastRowFirstColumn="0" w:lastRowLastColumn="0"/>
            <w:tcW w:w="0" w:type="dxa"/>
            <w:tcBorders>
              <w:top w:val="nil"/>
              <w:bottom w:val="nil"/>
            </w:tcBorders>
            <w:tcPrChange w:id="60" w:author="Smaczny, Stefan" w:date="2022-09-05T17:07:00Z">
              <w:tcPr>
                <w:tcW w:w="2096" w:type="dxa"/>
              </w:tcPr>
            </w:tcPrChange>
          </w:tcPr>
          <w:p w14:paraId="07525774" w14:textId="77777777" w:rsidR="00BA3830" w:rsidRPr="006D5155" w:rsidRDefault="00BA3830" w:rsidP="00246198">
            <w:pPr>
              <w:rPr>
                <w:sz w:val="18"/>
                <w:szCs w:val="18"/>
              </w:rPr>
            </w:pPr>
            <w:r w:rsidRPr="006D5155">
              <w:rPr>
                <w:sz w:val="18"/>
                <w:szCs w:val="18"/>
              </w:rPr>
              <w:t>Letter CoC</w:t>
            </w:r>
          </w:p>
        </w:tc>
        <w:tc>
          <w:tcPr>
            <w:tcW w:w="0" w:type="dxa"/>
            <w:tcBorders>
              <w:top w:val="nil"/>
              <w:bottom w:val="nil"/>
            </w:tcBorders>
            <w:shd w:val="clear" w:color="auto" w:fill="F2F2F2" w:themeFill="background1" w:themeFillShade="F2"/>
            <w:tcPrChange w:id="61" w:author="Smaczny, Stefan" w:date="2022-09-05T17:07:00Z">
              <w:tcPr>
                <w:tcW w:w="2016" w:type="dxa"/>
                <w:shd w:val="clear" w:color="auto" w:fill="F2F2F2" w:themeFill="background1" w:themeFillShade="F2"/>
              </w:tcPr>
            </w:tcPrChange>
          </w:tcPr>
          <w:p w14:paraId="7CF1ACCB" w14:textId="27C3DC3D"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0.1</w:t>
            </w:r>
            <w:r w:rsidR="00DC358D" w:rsidRPr="006D5155">
              <w:rPr>
                <w:sz w:val="18"/>
                <w:szCs w:val="18"/>
              </w:rPr>
              <w:t>6</w:t>
            </w:r>
            <w:r w:rsidRPr="006D5155">
              <w:rPr>
                <w:sz w:val="18"/>
                <w:szCs w:val="18"/>
              </w:rPr>
              <w:t xml:space="preserve"> (0.2</w:t>
            </w:r>
            <w:r w:rsidR="00DC358D" w:rsidRPr="006D5155">
              <w:rPr>
                <w:sz w:val="18"/>
                <w:szCs w:val="18"/>
              </w:rPr>
              <w:t>7</w:t>
            </w:r>
            <w:r w:rsidRPr="006D5155">
              <w:rPr>
                <w:sz w:val="18"/>
                <w:szCs w:val="18"/>
              </w:rPr>
              <w:t>) [-0.06-0.99]</w:t>
            </w:r>
          </w:p>
        </w:tc>
        <w:tc>
          <w:tcPr>
            <w:tcW w:w="0" w:type="dxa"/>
            <w:tcBorders>
              <w:top w:val="nil"/>
              <w:bottom w:val="nil"/>
            </w:tcBorders>
            <w:tcPrChange w:id="62" w:author="Smaczny, Stefan" w:date="2022-09-05T17:07:00Z">
              <w:tcPr>
                <w:tcW w:w="2126" w:type="dxa"/>
              </w:tcPr>
            </w:tcPrChange>
          </w:tcPr>
          <w:p w14:paraId="5E7ED5AA" w14:textId="77777777"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0.16 (0.27) [-0.02-0.99]</w:t>
            </w:r>
          </w:p>
        </w:tc>
        <w:tc>
          <w:tcPr>
            <w:tcW w:w="0" w:type="dxa"/>
            <w:tcBorders>
              <w:top w:val="nil"/>
              <w:bottom w:val="nil"/>
            </w:tcBorders>
            <w:tcPrChange w:id="63" w:author="Smaczny, Stefan" w:date="2022-09-05T17:07:00Z">
              <w:tcPr>
                <w:tcW w:w="2126" w:type="dxa"/>
              </w:tcPr>
            </w:tcPrChange>
          </w:tcPr>
          <w:p w14:paraId="42D7C694" w14:textId="487B10C0"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0.1</w:t>
            </w:r>
            <w:r w:rsidR="00DC358D" w:rsidRPr="006D5155">
              <w:rPr>
                <w:sz w:val="18"/>
                <w:szCs w:val="18"/>
              </w:rPr>
              <w:t>5</w:t>
            </w:r>
            <w:r w:rsidRPr="006D5155">
              <w:rPr>
                <w:sz w:val="18"/>
                <w:szCs w:val="18"/>
              </w:rPr>
              <w:t xml:space="preserve"> (0.2</w:t>
            </w:r>
            <w:r w:rsidR="00DC358D" w:rsidRPr="006D5155">
              <w:rPr>
                <w:sz w:val="18"/>
                <w:szCs w:val="18"/>
              </w:rPr>
              <w:t>7</w:t>
            </w:r>
            <w:r w:rsidRPr="006D5155">
              <w:rPr>
                <w:sz w:val="18"/>
                <w:szCs w:val="18"/>
              </w:rPr>
              <w:t>) [-0.06-0.96]</w:t>
            </w:r>
          </w:p>
        </w:tc>
        <w:tc>
          <w:tcPr>
            <w:tcW w:w="0" w:type="dxa"/>
            <w:tcBorders>
              <w:top w:val="nil"/>
              <w:bottom w:val="nil"/>
            </w:tcBorders>
            <w:tcPrChange w:id="64" w:author="Smaczny, Stefan" w:date="2022-09-05T17:07:00Z">
              <w:tcPr>
                <w:tcW w:w="1276" w:type="dxa"/>
              </w:tcPr>
            </w:tcPrChange>
          </w:tcPr>
          <w:p w14:paraId="6AEA0437" w14:textId="28CF3C3E" w:rsidR="00BA3830" w:rsidRPr="006D5155"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6D5155">
              <w:rPr>
                <w:sz w:val="18"/>
                <w:szCs w:val="18"/>
              </w:rPr>
              <w:t>0.851</w:t>
            </w:r>
            <w:r w:rsidR="004A157C" w:rsidRPr="006D5155">
              <w:rPr>
                <w:sz w:val="18"/>
                <w:szCs w:val="18"/>
                <w:vertAlign w:val="superscript"/>
              </w:rPr>
              <w:t>a</w:t>
            </w:r>
          </w:p>
        </w:tc>
      </w:tr>
      <w:tr w:rsidR="00BA3830" w:rsidRPr="006D5155" w14:paraId="67C32308" w14:textId="77777777" w:rsidTr="002C4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Borders>
              <w:top w:val="nil"/>
              <w:bottom w:val="nil"/>
            </w:tcBorders>
            <w:tcPrChange w:id="65" w:author="Smaczny, Stefan" w:date="2022-09-05T17:07:00Z">
              <w:tcPr>
                <w:tcW w:w="2096" w:type="dxa"/>
              </w:tcPr>
            </w:tcPrChange>
          </w:tcPr>
          <w:p w14:paraId="47217B54" w14:textId="77777777" w:rsidR="00BA3830" w:rsidRPr="006D5155" w:rsidRDefault="00BA3830" w:rsidP="00246198">
            <w:pPr>
              <w:cnfStyle w:val="001000100000" w:firstRow="0" w:lastRow="0" w:firstColumn="1" w:lastColumn="0" w:oddVBand="0" w:evenVBand="0" w:oddHBand="1" w:evenHBand="0" w:firstRowFirstColumn="0" w:firstRowLastColumn="0" w:lastRowFirstColumn="0" w:lastRowLastColumn="0"/>
              <w:rPr>
                <w:sz w:val="18"/>
                <w:szCs w:val="18"/>
              </w:rPr>
            </w:pPr>
            <w:r w:rsidRPr="006D5155">
              <w:rPr>
                <w:sz w:val="18"/>
                <w:szCs w:val="18"/>
              </w:rPr>
              <w:t>Bells CoC</w:t>
            </w:r>
          </w:p>
        </w:tc>
        <w:tc>
          <w:tcPr>
            <w:tcW w:w="0" w:type="dxa"/>
            <w:tcBorders>
              <w:top w:val="nil"/>
              <w:bottom w:val="nil"/>
            </w:tcBorders>
            <w:shd w:val="clear" w:color="auto" w:fill="F2F2F2" w:themeFill="background1" w:themeFillShade="F2"/>
            <w:tcPrChange w:id="66" w:author="Smaczny, Stefan" w:date="2022-09-05T17:07:00Z">
              <w:tcPr>
                <w:tcW w:w="2016" w:type="dxa"/>
                <w:shd w:val="clear" w:color="auto" w:fill="F2F2F2" w:themeFill="background1" w:themeFillShade="F2"/>
              </w:tcPr>
            </w:tcPrChange>
          </w:tcPr>
          <w:p w14:paraId="6A851709" w14:textId="7BB85D8C"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0.1</w:t>
            </w:r>
            <w:r w:rsidR="00DC358D" w:rsidRPr="006D5155">
              <w:rPr>
                <w:sz w:val="18"/>
                <w:szCs w:val="18"/>
              </w:rPr>
              <w:t>5</w:t>
            </w:r>
            <w:r w:rsidRPr="006D5155">
              <w:rPr>
                <w:sz w:val="18"/>
                <w:szCs w:val="18"/>
              </w:rPr>
              <w:t xml:space="preserve"> (0.2</w:t>
            </w:r>
            <w:r w:rsidR="00DC358D" w:rsidRPr="006D5155">
              <w:rPr>
                <w:sz w:val="18"/>
                <w:szCs w:val="18"/>
              </w:rPr>
              <w:t>5</w:t>
            </w:r>
            <w:r w:rsidRPr="006D5155">
              <w:rPr>
                <w:sz w:val="18"/>
                <w:szCs w:val="18"/>
              </w:rPr>
              <w:t>) [-0.11-0.92]</w:t>
            </w:r>
          </w:p>
        </w:tc>
        <w:tc>
          <w:tcPr>
            <w:tcW w:w="0" w:type="dxa"/>
            <w:tcBorders>
              <w:top w:val="nil"/>
              <w:bottom w:val="nil"/>
            </w:tcBorders>
            <w:tcPrChange w:id="67" w:author="Smaczny, Stefan" w:date="2022-09-05T17:07:00Z">
              <w:tcPr>
                <w:tcW w:w="2126" w:type="dxa"/>
              </w:tcPr>
            </w:tcPrChange>
          </w:tcPr>
          <w:p w14:paraId="0ED1A617" w14:textId="77777777"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0.14 (0.23) [-0.10-0.92]</w:t>
            </w:r>
          </w:p>
        </w:tc>
        <w:tc>
          <w:tcPr>
            <w:tcW w:w="0" w:type="dxa"/>
            <w:tcBorders>
              <w:top w:val="nil"/>
              <w:bottom w:val="nil"/>
            </w:tcBorders>
            <w:tcPrChange w:id="68" w:author="Smaczny, Stefan" w:date="2022-09-05T17:07:00Z">
              <w:tcPr>
                <w:tcW w:w="2126" w:type="dxa"/>
              </w:tcPr>
            </w:tcPrChange>
          </w:tcPr>
          <w:p w14:paraId="1BDD7076" w14:textId="024B61FB"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0.1</w:t>
            </w:r>
            <w:r w:rsidR="00DC358D" w:rsidRPr="006D5155">
              <w:rPr>
                <w:sz w:val="18"/>
                <w:szCs w:val="18"/>
              </w:rPr>
              <w:t>7</w:t>
            </w:r>
            <w:r w:rsidRPr="006D5155">
              <w:rPr>
                <w:sz w:val="18"/>
                <w:szCs w:val="18"/>
              </w:rPr>
              <w:t xml:space="preserve"> (0.2</w:t>
            </w:r>
            <w:r w:rsidR="00DC358D" w:rsidRPr="006D5155">
              <w:rPr>
                <w:sz w:val="18"/>
                <w:szCs w:val="18"/>
              </w:rPr>
              <w:t>6</w:t>
            </w:r>
            <w:r w:rsidRPr="006D5155">
              <w:rPr>
                <w:sz w:val="18"/>
                <w:szCs w:val="18"/>
              </w:rPr>
              <w:t>) [-0.11-0.91]</w:t>
            </w:r>
          </w:p>
        </w:tc>
        <w:tc>
          <w:tcPr>
            <w:tcW w:w="0" w:type="dxa"/>
            <w:tcBorders>
              <w:top w:val="nil"/>
              <w:bottom w:val="nil"/>
            </w:tcBorders>
            <w:tcPrChange w:id="69" w:author="Smaczny, Stefan" w:date="2022-09-05T17:07:00Z">
              <w:tcPr>
                <w:tcW w:w="1276" w:type="dxa"/>
              </w:tcPr>
            </w:tcPrChange>
          </w:tcPr>
          <w:p w14:paraId="193029E0" w14:textId="3146F1DD" w:rsidR="00BA3830" w:rsidRPr="006D5155"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6D5155">
              <w:rPr>
                <w:sz w:val="18"/>
                <w:szCs w:val="18"/>
              </w:rPr>
              <w:t>0.385</w:t>
            </w:r>
            <w:r w:rsidR="004A157C" w:rsidRPr="006D5155">
              <w:rPr>
                <w:sz w:val="18"/>
                <w:szCs w:val="18"/>
                <w:vertAlign w:val="superscript"/>
              </w:rPr>
              <w:t>a</w:t>
            </w:r>
          </w:p>
        </w:tc>
      </w:tr>
      <w:tr w:rsidR="00BA3830" w:rsidRPr="006D5155" w14:paraId="5AFE48E9" w14:textId="77777777" w:rsidTr="002C4234">
        <w:tc>
          <w:tcPr>
            <w:cnfStyle w:val="001000000000" w:firstRow="0" w:lastRow="0" w:firstColumn="1" w:lastColumn="0" w:oddVBand="0" w:evenVBand="0" w:oddHBand="0" w:evenHBand="0" w:firstRowFirstColumn="0" w:firstRowLastColumn="0" w:lastRowFirstColumn="0" w:lastRowLastColumn="0"/>
            <w:tcW w:w="0" w:type="dxa"/>
            <w:tcBorders>
              <w:top w:val="nil"/>
              <w:bottom w:val="nil"/>
            </w:tcBorders>
            <w:tcPrChange w:id="70" w:author="Smaczny, Stefan" w:date="2022-09-05T17:07:00Z">
              <w:tcPr>
                <w:tcW w:w="2096" w:type="dxa"/>
              </w:tcPr>
            </w:tcPrChange>
          </w:tcPr>
          <w:p w14:paraId="3F4A6A49" w14:textId="6FE9A23E" w:rsidR="00BA3830" w:rsidRPr="006D5155" w:rsidRDefault="00BA3830" w:rsidP="00246198">
            <w:pPr>
              <w:rPr>
                <w:b w:val="0"/>
                <w:bCs w:val="0"/>
                <w:i/>
                <w:iCs/>
                <w:sz w:val="18"/>
                <w:szCs w:val="18"/>
              </w:rPr>
            </w:pPr>
            <w:commentRangeStart w:id="71"/>
            <w:r w:rsidRPr="006D5155">
              <w:rPr>
                <w:sz w:val="18"/>
                <w:szCs w:val="18"/>
              </w:rPr>
              <w:t>Copying Errors</w:t>
            </w:r>
            <w:r w:rsidR="004A157C" w:rsidRPr="006D5155">
              <w:rPr>
                <w:sz w:val="18"/>
                <w:szCs w:val="18"/>
              </w:rPr>
              <w:t xml:space="preserve"> </w:t>
            </w:r>
            <w:r w:rsidR="004A157C" w:rsidRPr="006D5155">
              <w:rPr>
                <w:sz w:val="18"/>
                <w:szCs w:val="18"/>
              </w:rPr>
              <w:br/>
            </w:r>
            <w:r w:rsidR="004A157C" w:rsidRPr="006D5155">
              <w:rPr>
                <w:b w:val="0"/>
                <w:bCs w:val="0"/>
                <w:i/>
                <w:iCs/>
                <w:sz w:val="18"/>
                <w:szCs w:val="18"/>
              </w:rPr>
              <w:t>(</w:t>
            </w:r>
            <w:r w:rsidR="004A157C" w:rsidRPr="006D5155">
              <w:rPr>
                <w:b w:val="0"/>
                <w:bCs w:val="0"/>
                <w:i/>
                <w:iCs/>
                <w:sz w:val="14"/>
                <w:szCs w:val="14"/>
              </w:rPr>
              <w:t>z-scored)</w:t>
            </w:r>
            <w:commentRangeEnd w:id="71"/>
            <w:r w:rsidR="008D4E18">
              <w:rPr>
                <w:rStyle w:val="Kommentarzeichen"/>
                <w:b w:val="0"/>
                <w:bCs w:val="0"/>
              </w:rPr>
              <w:commentReference w:id="71"/>
            </w:r>
          </w:p>
        </w:tc>
        <w:tc>
          <w:tcPr>
            <w:tcW w:w="0" w:type="dxa"/>
            <w:tcBorders>
              <w:top w:val="nil"/>
              <w:bottom w:val="nil"/>
            </w:tcBorders>
            <w:shd w:val="clear" w:color="auto" w:fill="F2F2F2" w:themeFill="background1" w:themeFillShade="F2"/>
            <w:tcPrChange w:id="72" w:author="Smaczny, Stefan" w:date="2022-09-05T17:07:00Z">
              <w:tcPr>
                <w:tcW w:w="2016" w:type="dxa"/>
                <w:shd w:val="clear" w:color="auto" w:fill="F2F2F2" w:themeFill="background1" w:themeFillShade="F2"/>
              </w:tcPr>
            </w:tcPrChange>
          </w:tcPr>
          <w:p w14:paraId="24DC56ED" w14:textId="3E3A5ACC"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1.1</w:t>
            </w:r>
            <w:r w:rsidR="00DC358D" w:rsidRPr="006D5155">
              <w:rPr>
                <w:sz w:val="18"/>
                <w:szCs w:val="18"/>
              </w:rPr>
              <w:t>6</w:t>
            </w:r>
            <w:r w:rsidRPr="006D5155">
              <w:rPr>
                <w:sz w:val="18"/>
                <w:szCs w:val="18"/>
              </w:rPr>
              <w:t xml:space="preserve"> (1.</w:t>
            </w:r>
            <w:r w:rsidR="00DC358D" w:rsidRPr="006D5155">
              <w:rPr>
                <w:sz w:val="18"/>
                <w:szCs w:val="18"/>
              </w:rPr>
              <w:t>93</w:t>
            </w:r>
            <w:r w:rsidRPr="006D5155">
              <w:rPr>
                <w:sz w:val="18"/>
                <w:szCs w:val="18"/>
              </w:rPr>
              <w:t>) [0-7]</w:t>
            </w:r>
          </w:p>
        </w:tc>
        <w:tc>
          <w:tcPr>
            <w:tcW w:w="0" w:type="dxa"/>
            <w:tcBorders>
              <w:top w:val="nil"/>
              <w:bottom w:val="nil"/>
            </w:tcBorders>
            <w:tcPrChange w:id="73" w:author="Smaczny, Stefan" w:date="2022-09-05T17:07:00Z">
              <w:tcPr>
                <w:tcW w:w="2126" w:type="dxa"/>
              </w:tcPr>
            </w:tcPrChange>
          </w:tcPr>
          <w:p w14:paraId="33FF84DC" w14:textId="77777777"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1.13 (1.81) [0-7]</w:t>
            </w:r>
          </w:p>
        </w:tc>
        <w:tc>
          <w:tcPr>
            <w:tcW w:w="0" w:type="dxa"/>
            <w:tcBorders>
              <w:top w:val="nil"/>
              <w:bottom w:val="nil"/>
            </w:tcBorders>
            <w:tcPrChange w:id="74" w:author="Smaczny, Stefan" w:date="2022-09-05T17:07:00Z">
              <w:tcPr>
                <w:tcW w:w="2126" w:type="dxa"/>
              </w:tcPr>
            </w:tcPrChange>
          </w:tcPr>
          <w:p w14:paraId="6C98BFB0" w14:textId="6188F27B"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1.1</w:t>
            </w:r>
            <w:r w:rsidR="00DC358D" w:rsidRPr="006D5155">
              <w:rPr>
                <w:sz w:val="18"/>
                <w:szCs w:val="18"/>
              </w:rPr>
              <w:t>9</w:t>
            </w:r>
            <w:r w:rsidRPr="006D5155">
              <w:rPr>
                <w:sz w:val="18"/>
                <w:szCs w:val="18"/>
              </w:rPr>
              <w:t xml:space="preserve"> (</w:t>
            </w:r>
            <w:r w:rsidR="00DC358D" w:rsidRPr="006D5155">
              <w:rPr>
                <w:sz w:val="18"/>
                <w:szCs w:val="18"/>
              </w:rPr>
              <w:t>2.04</w:t>
            </w:r>
            <w:r w:rsidRPr="006D5155">
              <w:rPr>
                <w:sz w:val="18"/>
                <w:szCs w:val="18"/>
              </w:rPr>
              <w:t>) [0-7]</w:t>
            </w:r>
          </w:p>
        </w:tc>
        <w:tc>
          <w:tcPr>
            <w:tcW w:w="0" w:type="dxa"/>
            <w:tcBorders>
              <w:top w:val="nil"/>
              <w:bottom w:val="nil"/>
            </w:tcBorders>
            <w:tcPrChange w:id="75" w:author="Smaczny, Stefan" w:date="2022-09-05T17:07:00Z">
              <w:tcPr>
                <w:tcW w:w="1276" w:type="dxa"/>
              </w:tcPr>
            </w:tcPrChange>
          </w:tcPr>
          <w:p w14:paraId="3AFEC5FD" w14:textId="09B96EE0" w:rsidR="00BA3830" w:rsidRPr="006D5155"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6D5155">
              <w:rPr>
                <w:sz w:val="18"/>
                <w:szCs w:val="18"/>
              </w:rPr>
              <w:t>0.794</w:t>
            </w:r>
            <w:r w:rsidR="004A157C" w:rsidRPr="006D5155">
              <w:rPr>
                <w:sz w:val="18"/>
                <w:szCs w:val="18"/>
                <w:vertAlign w:val="superscript"/>
              </w:rPr>
              <w:t>a</w:t>
            </w:r>
          </w:p>
        </w:tc>
      </w:tr>
      <w:tr w:rsidR="00DC358D" w:rsidRPr="006D5155" w14:paraId="4064B538" w14:textId="77777777" w:rsidTr="002C4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Borders>
              <w:top w:val="nil"/>
              <w:bottom w:val="nil"/>
            </w:tcBorders>
            <w:tcPrChange w:id="76" w:author="Smaczny, Stefan" w:date="2022-09-05T17:07:00Z">
              <w:tcPr>
                <w:tcW w:w="2096" w:type="dxa"/>
              </w:tcPr>
            </w:tcPrChange>
          </w:tcPr>
          <w:p w14:paraId="04990FC6" w14:textId="315E7FA7" w:rsidR="00DC358D" w:rsidRPr="006D5155" w:rsidRDefault="00DC358D" w:rsidP="00246198">
            <w:pPr>
              <w:cnfStyle w:val="001000100000" w:firstRow="0" w:lastRow="0" w:firstColumn="1" w:lastColumn="0" w:oddVBand="0" w:evenVBand="0" w:oddHBand="1" w:evenHBand="0" w:firstRowFirstColumn="0" w:firstRowLastColumn="0" w:lastRowFirstColumn="0" w:lastRowLastColumn="0"/>
              <w:rPr>
                <w:sz w:val="18"/>
                <w:szCs w:val="18"/>
              </w:rPr>
            </w:pPr>
            <w:r w:rsidRPr="006D5155">
              <w:rPr>
                <w:sz w:val="18"/>
                <w:szCs w:val="18"/>
              </w:rPr>
              <w:t>Mean z-Score</w:t>
            </w:r>
          </w:p>
        </w:tc>
        <w:tc>
          <w:tcPr>
            <w:tcW w:w="0" w:type="dxa"/>
            <w:tcBorders>
              <w:top w:val="nil"/>
              <w:bottom w:val="nil"/>
            </w:tcBorders>
            <w:shd w:val="clear" w:color="auto" w:fill="F2F2F2" w:themeFill="background1" w:themeFillShade="F2"/>
            <w:tcPrChange w:id="77" w:author="Smaczny, Stefan" w:date="2022-09-05T17:07:00Z">
              <w:tcPr>
                <w:tcW w:w="2016" w:type="dxa"/>
                <w:shd w:val="clear" w:color="auto" w:fill="F2F2F2" w:themeFill="background1" w:themeFillShade="F2"/>
              </w:tcPr>
            </w:tcPrChange>
          </w:tcPr>
          <w:p w14:paraId="7EFED76C" w14:textId="7E856A80" w:rsidR="00DC358D" w:rsidRPr="006D5155"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0.02 (0.97) [-0.75-3.04]</w:t>
            </w:r>
          </w:p>
        </w:tc>
        <w:tc>
          <w:tcPr>
            <w:tcW w:w="0" w:type="dxa"/>
            <w:tcBorders>
              <w:top w:val="nil"/>
              <w:bottom w:val="nil"/>
            </w:tcBorders>
            <w:tcPrChange w:id="78" w:author="Smaczny, Stefan" w:date="2022-09-05T17:07:00Z">
              <w:tcPr>
                <w:tcW w:w="2126" w:type="dxa"/>
              </w:tcPr>
            </w:tcPrChange>
          </w:tcPr>
          <w:p w14:paraId="119B48CB" w14:textId="6BB60985" w:rsidR="00DC358D" w:rsidRPr="006D5155"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0.01 (0.91) [-0.63-3.04]</w:t>
            </w:r>
          </w:p>
        </w:tc>
        <w:tc>
          <w:tcPr>
            <w:tcW w:w="0" w:type="dxa"/>
            <w:tcBorders>
              <w:top w:val="nil"/>
              <w:bottom w:val="nil"/>
            </w:tcBorders>
            <w:tcPrChange w:id="79" w:author="Smaczny, Stefan" w:date="2022-09-05T17:07:00Z">
              <w:tcPr>
                <w:tcW w:w="2126" w:type="dxa"/>
              </w:tcPr>
            </w:tcPrChange>
          </w:tcPr>
          <w:p w14:paraId="0D443F48" w14:textId="2CB24763" w:rsidR="00DC358D" w:rsidRPr="006D5155"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0.03 (1.02) [-0.74-2.93]</w:t>
            </w:r>
          </w:p>
        </w:tc>
        <w:tc>
          <w:tcPr>
            <w:tcW w:w="0" w:type="dxa"/>
            <w:tcBorders>
              <w:top w:val="nil"/>
              <w:bottom w:val="nil"/>
            </w:tcBorders>
            <w:tcPrChange w:id="80" w:author="Smaczny, Stefan" w:date="2022-09-05T17:07:00Z">
              <w:tcPr>
                <w:tcW w:w="1276" w:type="dxa"/>
              </w:tcPr>
            </w:tcPrChange>
          </w:tcPr>
          <w:p w14:paraId="0E3C7517" w14:textId="29DF34B5" w:rsidR="00DC358D" w:rsidRPr="006D5155"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6D5155">
              <w:rPr>
                <w:sz w:val="18"/>
                <w:szCs w:val="18"/>
              </w:rPr>
              <w:t>0.833</w:t>
            </w:r>
            <w:r w:rsidR="004A157C" w:rsidRPr="006D5155">
              <w:rPr>
                <w:sz w:val="18"/>
                <w:szCs w:val="18"/>
                <w:vertAlign w:val="superscript"/>
              </w:rPr>
              <w:t>a</w:t>
            </w:r>
          </w:p>
        </w:tc>
      </w:tr>
      <w:tr w:rsidR="00BA3830" w:rsidRPr="006D5155" w14:paraId="21038A60" w14:textId="77777777" w:rsidTr="002C4234">
        <w:tc>
          <w:tcPr>
            <w:cnfStyle w:val="001000000000" w:firstRow="0" w:lastRow="0" w:firstColumn="1" w:lastColumn="0" w:oddVBand="0" w:evenVBand="0" w:oddHBand="0" w:evenHBand="0" w:firstRowFirstColumn="0" w:firstRowLastColumn="0" w:lastRowFirstColumn="0" w:lastRowLastColumn="0"/>
            <w:tcW w:w="0" w:type="dxa"/>
            <w:tcBorders>
              <w:top w:val="nil"/>
              <w:bottom w:val="single" w:sz="18" w:space="0" w:color="auto"/>
            </w:tcBorders>
            <w:tcPrChange w:id="81" w:author="Smaczny, Stefan" w:date="2022-09-05T17:07:00Z">
              <w:tcPr>
                <w:tcW w:w="2096" w:type="dxa"/>
              </w:tcPr>
            </w:tcPrChange>
          </w:tcPr>
          <w:p w14:paraId="683FEFDA" w14:textId="77777777" w:rsidR="00BA3830" w:rsidRPr="006D5155" w:rsidRDefault="00BA3830" w:rsidP="00246198">
            <w:pPr>
              <w:rPr>
                <w:sz w:val="18"/>
                <w:szCs w:val="18"/>
              </w:rPr>
            </w:pPr>
            <w:commentRangeStart w:id="82"/>
            <w:r w:rsidRPr="006D5155">
              <w:rPr>
                <w:sz w:val="18"/>
                <w:szCs w:val="18"/>
              </w:rPr>
              <w:t xml:space="preserve">Visual field defects </w:t>
            </w:r>
            <w:r w:rsidRPr="006D5155">
              <w:rPr>
                <w:b w:val="0"/>
                <w:bCs w:val="0"/>
                <w:i/>
                <w:iCs/>
                <w:sz w:val="16"/>
                <w:szCs w:val="16"/>
              </w:rPr>
              <w:t>(N)</w:t>
            </w:r>
          </w:p>
        </w:tc>
        <w:tc>
          <w:tcPr>
            <w:tcW w:w="0" w:type="dxa"/>
            <w:tcBorders>
              <w:top w:val="nil"/>
              <w:bottom w:val="single" w:sz="18" w:space="0" w:color="auto"/>
            </w:tcBorders>
            <w:shd w:val="clear" w:color="auto" w:fill="F2F2F2" w:themeFill="background1" w:themeFillShade="F2"/>
            <w:tcPrChange w:id="83" w:author="Smaczny, Stefan" w:date="2022-09-05T17:07:00Z">
              <w:tcPr>
                <w:tcW w:w="2016" w:type="dxa"/>
                <w:shd w:val="clear" w:color="auto" w:fill="F2F2F2" w:themeFill="background1" w:themeFillShade="F2"/>
              </w:tcPr>
            </w:tcPrChange>
          </w:tcPr>
          <w:p w14:paraId="77E17CE5" w14:textId="3AB0DB06"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3</w:t>
            </w:r>
            <w:r w:rsidR="00A86641" w:rsidRPr="006D5155">
              <w:rPr>
                <w:sz w:val="18"/>
                <w:szCs w:val="18"/>
              </w:rPr>
              <w:t>2</w:t>
            </w:r>
          </w:p>
        </w:tc>
        <w:tc>
          <w:tcPr>
            <w:tcW w:w="0" w:type="dxa"/>
            <w:tcBorders>
              <w:top w:val="nil"/>
              <w:bottom w:val="single" w:sz="18" w:space="0" w:color="auto"/>
            </w:tcBorders>
            <w:tcPrChange w:id="84" w:author="Smaczny, Stefan" w:date="2022-09-05T17:07:00Z">
              <w:tcPr>
                <w:tcW w:w="2126" w:type="dxa"/>
              </w:tcPr>
            </w:tcPrChange>
          </w:tcPr>
          <w:p w14:paraId="20816351" w14:textId="77777777"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16</w:t>
            </w:r>
          </w:p>
        </w:tc>
        <w:tc>
          <w:tcPr>
            <w:tcW w:w="0" w:type="dxa"/>
            <w:tcBorders>
              <w:top w:val="nil"/>
              <w:bottom w:val="single" w:sz="18" w:space="0" w:color="auto"/>
            </w:tcBorders>
            <w:tcPrChange w:id="85" w:author="Smaczny, Stefan" w:date="2022-09-05T17:07:00Z">
              <w:tcPr>
                <w:tcW w:w="2126" w:type="dxa"/>
              </w:tcPr>
            </w:tcPrChange>
          </w:tcPr>
          <w:p w14:paraId="1ECBD34C" w14:textId="18BAA2E9" w:rsidR="00BA3830" w:rsidRPr="006D5155"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16</w:t>
            </w:r>
          </w:p>
        </w:tc>
        <w:tc>
          <w:tcPr>
            <w:tcW w:w="0" w:type="dxa"/>
            <w:tcBorders>
              <w:top w:val="nil"/>
              <w:bottom w:val="single" w:sz="18" w:space="0" w:color="auto"/>
            </w:tcBorders>
            <w:tcPrChange w:id="86" w:author="Smaczny, Stefan" w:date="2022-09-05T17:07:00Z">
              <w:tcPr>
                <w:tcW w:w="1276" w:type="dxa"/>
              </w:tcPr>
            </w:tcPrChange>
          </w:tcPr>
          <w:p w14:paraId="0C75DF48" w14:textId="7102197C" w:rsidR="00BA3830" w:rsidRPr="006D5155" w:rsidRDefault="004A157C"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6D5155">
              <w:rPr>
                <w:sz w:val="18"/>
                <w:szCs w:val="18"/>
              </w:rPr>
              <w:t>0.849</w:t>
            </w:r>
            <w:r w:rsidRPr="006D5155">
              <w:rPr>
                <w:sz w:val="18"/>
                <w:szCs w:val="18"/>
                <w:vertAlign w:val="superscript"/>
              </w:rPr>
              <w:t>b</w:t>
            </w:r>
            <w:commentRangeEnd w:id="82"/>
            <w:r w:rsidR="002C4234">
              <w:rPr>
                <w:rStyle w:val="Kommentarzeichen"/>
              </w:rPr>
              <w:commentReference w:id="82"/>
            </w:r>
          </w:p>
        </w:tc>
      </w:tr>
    </w:tbl>
    <w:p w14:paraId="6D3F4B94" w14:textId="19CECD40" w:rsidR="00BA3830" w:rsidRPr="006D5155" w:rsidRDefault="00AE6D8F" w:rsidP="00A91C22">
      <w:pPr>
        <w:rPr>
          <w:sz w:val="18"/>
          <w:szCs w:val="18"/>
        </w:rPr>
      </w:pPr>
      <w:r w:rsidRPr="006D5155">
        <w:rPr>
          <w:sz w:val="18"/>
          <w:szCs w:val="18"/>
        </w:rPr>
        <w:br/>
      </w:r>
      <w:r w:rsidR="00AA3D9F" w:rsidRPr="006D5155">
        <w:rPr>
          <w:sz w:val="18"/>
          <w:szCs w:val="18"/>
        </w:rPr>
        <w:t xml:space="preserve">Results are given as either number of patients or mean (standard deviation) [range]. The lesion volume was computed for the normalised lesion in MNI space. For the calculation of p-values, </w:t>
      </w:r>
      <w:r w:rsidR="006F12E2" w:rsidRPr="006D5155">
        <w:rPr>
          <w:sz w:val="18"/>
          <w:szCs w:val="18"/>
        </w:rPr>
        <w:t>we first confirmed</w:t>
      </w:r>
      <w:r w:rsidR="00AA3D9F" w:rsidRPr="006D5155">
        <w:rPr>
          <w:sz w:val="18"/>
          <w:szCs w:val="18"/>
        </w:rPr>
        <w:t xml:space="preserve"> that the samples had equal variances</w:t>
      </w:r>
      <w:r w:rsidR="00783BE1">
        <w:rPr>
          <w:sz w:val="18"/>
          <w:szCs w:val="18"/>
        </w:rPr>
        <w:t>. T</w:t>
      </w:r>
      <w:r w:rsidR="00AA3D9F" w:rsidRPr="006D5155">
        <w:rPr>
          <w:sz w:val="18"/>
          <w:szCs w:val="18"/>
        </w:rPr>
        <w:t>hen</w:t>
      </w:r>
      <w:r w:rsidR="00783BE1">
        <w:rPr>
          <w:sz w:val="18"/>
          <w:szCs w:val="18"/>
        </w:rPr>
        <w:t>,</w:t>
      </w:r>
      <w:r w:rsidR="00AA3D9F" w:rsidRPr="006D5155">
        <w:rPr>
          <w:sz w:val="18"/>
          <w:szCs w:val="18"/>
        </w:rPr>
        <w:t xml:space="preserve"> either an equal variances t-test (‘a’, for continuous variables) or a Chi</w:t>
      </w:r>
      <w:r w:rsidR="00AA3D9F" w:rsidRPr="006D5155">
        <w:rPr>
          <w:sz w:val="18"/>
          <w:szCs w:val="18"/>
          <w:vertAlign w:val="superscript"/>
        </w:rPr>
        <w:t xml:space="preserve">2 </w:t>
      </w:r>
      <w:r w:rsidR="00AA3D9F" w:rsidRPr="006D5155">
        <w:rPr>
          <w:sz w:val="18"/>
          <w:szCs w:val="18"/>
        </w:rPr>
        <w:t>test (‘b’, for categorical variables) was calculated. p-</w:t>
      </w:r>
      <w:commentRangeStart w:id="87"/>
      <w:commentRangeStart w:id="88"/>
      <w:r w:rsidR="00AA3D9F" w:rsidRPr="006D5155">
        <w:rPr>
          <w:sz w:val="18"/>
          <w:szCs w:val="18"/>
        </w:rPr>
        <w:t>values</w:t>
      </w:r>
      <w:commentRangeEnd w:id="87"/>
      <w:r w:rsidR="00E57841">
        <w:rPr>
          <w:rStyle w:val="Kommentarzeichen"/>
        </w:rPr>
        <w:commentReference w:id="87"/>
      </w:r>
      <w:commentRangeEnd w:id="88"/>
      <w:r w:rsidR="0020347C">
        <w:rPr>
          <w:rStyle w:val="Kommentarzeichen"/>
        </w:rPr>
        <w:commentReference w:id="88"/>
      </w:r>
      <w:r w:rsidR="00AA3D9F" w:rsidRPr="006D5155">
        <w:rPr>
          <w:sz w:val="18"/>
          <w:szCs w:val="18"/>
        </w:rPr>
        <w:t xml:space="preserve"> &lt; 0.05 </w:t>
      </w:r>
      <w:r w:rsidR="00196F92" w:rsidRPr="006D5155">
        <w:rPr>
          <w:sz w:val="18"/>
          <w:szCs w:val="18"/>
        </w:rPr>
        <w:t>are</w:t>
      </w:r>
      <w:r w:rsidR="00AA3D9F" w:rsidRPr="006D5155">
        <w:rPr>
          <w:sz w:val="18"/>
          <w:szCs w:val="18"/>
        </w:rPr>
        <w:t xml:space="preserve"> considered significant</w:t>
      </w:r>
      <w:r w:rsidR="00196F92" w:rsidRPr="006D5155">
        <w:rPr>
          <w:sz w:val="18"/>
          <w:szCs w:val="18"/>
        </w:rPr>
        <w:t xml:space="preserve"> and highlighted in bold</w:t>
      </w:r>
      <w:r w:rsidR="00A91C22" w:rsidRPr="006D5155">
        <w:rPr>
          <w:sz w:val="18"/>
          <w:szCs w:val="18"/>
        </w:rPr>
        <w:t>.</w:t>
      </w:r>
      <w:r w:rsidR="00A91C22" w:rsidRPr="006D5155">
        <w:rPr>
          <w:sz w:val="18"/>
          <w:szCs w:val="18"/>
        </w:rPr>
        <w:br/>
        <w:t xml:space="preserve">Abbreviations: </w:t>
      </w:r>
      <w:r w:rsidR="00A91C22" w:rsidRPr="006D5155">
        <w:rPr>
          <w:i/>
          <w:iCs/>
          <w:sz w:val="18"/>
          <w:szCs w:val="18"/>
        </w:rPr>
        <w:t>N</w:t>
      </w:r>
      <w:r w:rsidR="00A91C22" w:rsidRPr="006D5155">
        <w:rPr>
          <w:sz w:val="18"/>
          <w:szCs w:val="18"/>
        </w:rPr>
        <w:t xml:space="preserve"> – Number of patients</w:t>
      </w:r>
      <w:r w:rsidR="00196F92" w:rsidRPr="006D5155">
        <w:rPr>
          <w:sz w:val="18"/>
          <w:szCs w:val="18"/>
        </w:rPr>
        <w:t xml:space="preserve">, </w:t>
      </w:r>
      <w:r w:rsidR="00196F92" w:rsidRPr="006D5155">
        <w:rPr>
          <w:i/>
          <w:sz w:val="18"/>
          <w:szCs w:val="18"/>
        </w:rPr>
        <w:t>ACA</w:t>
      </w:r>
      <w:r w:rsidR="00196F92" w:rsidRPr="006D5155">
        <w:rPr>
          <w:sz w:val="18"/>
          <w:szCs w:val="18"/>
        </w:rPr>
        <w:t xml:space="preserve"> – Anterior Cerebral Artery, </w:t>
      </w:r>
      <w:r w:rsidR="00196F92" w:rsidRPr="006D5155">
        <w:rPr>
          <w:i/>
          <w:sz w:val="18"/>
          <w:szCs w:val="18"/>
        </w:rPr>
        <w:t>MCA</w:t>
      </w:r>
      <w:r w:rsidR="00196F92" w:rsidRPr="006D5155">
        <w:rPr>
          <w:sz w:val="18"/>
          <w:szCs w:val="18"/>
        </w:rPr>
        <w:t xml:space="preserve"> – Medial Cerebral Artery, </w:t>
      </w:r>
      <w:r w:rsidR="00196F92" w:rsidRPr="006D5155">
        <w:rPr>
          <w:i/>
          <w:sz w:val="18"/>
          <w:szCs w:val="18"/>
        </w:rPr>
        <w:t>PCA</w:t>
      </w:r>
      <w:r w:rsidR="00196F92" w:rsidRPr="006D5155">
        <w:rPr>
          <w:sz w:val="18"/>
          <w:szCs w:val="18"/>
        </w:rPr>
        <w:t xml:space="preserve"> – Posterior Cerebral Artery, </w:t>
      </w:r>
      <w:r w:rsidR="00196F92" w:rsidRPr="006D5155">
        <w:rPr>
          <w:i/>
          <w:iCs/>
          <w:sz w:val="18"/>
          <w:szCs w:val="18"/>
        </w:rPr>
        <w:t>CoC</w:t>
      </w:r>
      <w:r w:rsidR="00196F92" w:rsidRPr="006D5155">
        <w:rPr>
          <w:sz w:val="18"/>
          <w:szCs w:val="18"/>
        </w:rPr>
        <w:t xml:space="preserve"> – Centre of Cancellation (</w:t>
      </w:r>
      <w:proofErr w:type="spellStart"/>
      <w:r>
        <w:fldChar w:fldCharType="begin"/>
      </w:r>
      <w:r>
        <w:instrText xml:space="preserve"> HYPERLINK \l "rordenkarnath2010" </w:instrText>
      </w:r>
      <w:r>
        <w:fldChar w:fldCharType="separate"/>
      </w:r>
      <w:r w:rsidR="00196F92" w:rsidRPr="006D5155">
        <w:rPr>
          <w:rStyle w:val="Hyperlink"/>
          <w:rFonts w:ascii="Ebrima" w:hAnsi="Ebrima"/>
          <w:sz w:val="18"/>
          <w:szCs w:val="18"/>
        </w:rPr>
        <w:t>Rorden</w:t>
      </w:r>
      <w:proofErr w:type="spellEnd"/>
      <w:r w:rsidR="00196F92" w:rsidRPr="006D5155">
        <w:rPr>
          <w:rStyle w:val="Hyperlink"/>
          <w:rFonts w:ascii="Ebrima" w:hAnsi="Ebrima"/>
          <w:sz w:val="18"/>
          <w:szCs w:val="18"/>
        </w:rPr>
        <w:t xml:space="preserve"> &amp; </w:t>
      </w:r>
      <w:proofErr w:type="spellStart"/>
      <w:r w:rsidR="00196F92" w:rsidRPr="006D5155">
        <w:rPr>
          <w:rStyle w:val="Hyperlink"/>
          <w:rFonts w:ascii="Ebrima" w:hAnsi="Ebrima"/>
          <w:sz w:val="18"/>
          <w:szCs w:val="18"/>
        </w:rPr>
        <w:t>Karnath</w:t>
      </w:r>
      <w:proofErr w:type="spellEnd"/>
      <w:r w:rsidR="00196F92" w:rsidRPr="006D5155">
        <w:rPr>
          <w:rStyle w:val="Hyperlink"/>
          <w:rFonts w:ascii="Ebrima" w:hAnsi="Ebrima"/>
          <w:sz w:val="18"/>
          <w:szCs w:val="18"/>
        </w:rPr>
        <w:t>, 2010</w:t>
      </w:r>
      <w:r>
        <w:rPr>
          <w:rStyle w:val="Hyperlink"/>
          <w:rFonts w:ascii="Ebrima" w:hAnsi="Ebrima"/>
          <w:sz w:val="18"/>
          <w:szCs w:val="18"/>
        </w:rPr>
        <w:fldChar w:fldCharType="end"/>
      </w:r>
      <w:r w:rsidR="00196F92" w:rsidRPr="006D5155">
        <w:rPr>
          <w:sz w:val="18"/>
          <w:szCs w:val="18"/>
        </w:rPr>
        <w:t>)</w:t>
      </w:r>
    </w:p>
    <w:bookmarkEnd w:id="4"/>
    <w:p w14:paraId="3969C7B3" w14:textId="77777777" w:rsidR="00483B4A" w:rsidRPr="006D5155" w:rsidRDefault="00483B4A" w:rsidP="00483B4A"/>
    <w:p w14:paraId="50424A5A" w14:textId="3DE59105" w:rsidR="00A0198A" w:rsidRPr="006D5155" w:rsidRDefault="008A06EC" w:rsidP="006D5155">
      <w:pPr>
        <w:pStyle w:val="berschrift3"/>
        <w:numPr>
          <w:ilvl w:val="1"/>
          <w:numId w:val="13"/>
        </w:numPr>
      </w:pPr>
      <w:bookmarkStart w:id="89" w:name="_Behavioural_Data"/>
      <w:bookmarkStart w:id="90" w:name="_Toc112150470"/>
      <w:bookmarkEnd w:id="89"/>
      <w:r w:rsidRPr="006D5155">
        <w:t>Behavioural Data</w:t>
      </w:r>
      <w:bookmarkEnd w:id="90"/>
    </w:p>
    <w:p w14:paraId="42B87965" w14:textId="34058405" w:rsidR="008A06EC" w:rsidRPr="006D5155" w:rsidRDefault="008D62DA" w:rsidP="00A0198A">
      <w:bookmarkStart w:id="91" w:name="_Hlk104548941"/>
      <w:r w:rsidRPr="006D5155">
        <w:t>We employed t</w:t>
      </w:r>
      <w:r w:rsidR="006C6739" w:rsidRPr="006D5155">
        <w:t xml:space="preserve">hree commonly used diagnostic tests for the visuospatial neglect examination: the </w:t>
      </w:r>
      <w:r w:rsidRPr="006D5155">
        <w:t>Letter</w:t>
      </w:r>
      <w:r w:rsidR="006C6739" w:rsidRPr="006D5155">
        <w:t xml:space="preserve"> </w:t>
      </w:r>
      <w:r w:rsidRPr="006D5155">
        <w:t>Cancellation</w:t>
      </w:r>
      <w:r w:rsidR="00784EDD" w:rsidRPr="006D5155">
        <w:t xml:space="preserve"> </w:t>
      </w:r>
      <w:r w:rsidR="00C654D1" w:rsidRPr="006D5155">
        <w:t xml:space="preserve">Task </w:t>
      </w:r>
      <w:r w:rsidR="006C6739" w:rsidRPr="006D5155">
        <w:t>(</w:t>
      </w:r>
      <w:hyperlink w:anchor="weintraubmesulam1985" w:history="1">
        <w:r w:rsidR="0089785B" w:rsidRPr="006D5155">
          <w:rPr>
            <w:rStyle w:val="Hyperlink"/>
            <w:rFonts w:ascii="Ebrima" w:hAnsi="Ebrima"/>
            <w:color w:val="7F7F7F" w:themeColor="text1" w:themeTint="80"/>
          </w:rPr>
          <w:t xml:space="preserve">Weintraub &amp; </w:t>
        </w:r>
        <w:proofErr w:type="spellStart"/>
        <w:r w:rsidR="0089785B" w:rsidRPr="006D5155">
          <w:rPr>
            <w:rStyle w:val="Hyperlink"/>
            <w:rFonts w:ascii="Ebrima" w:hAnsi="Ebrima"/>
            <w:color w:val="7F7F7F" w:themeColor="text1" w:themeTint="80"/>
          </w:rPr>
          <w:t>Mesulam</w:t>
        </w:r>
        <w:proofErr w:type="spellEnd"/>
        <w:r w:rsidR="0089785B" w:rsidRPr="006D5155">
          <w:rPr>
            <w:rStyle w:val="Hyperlink"/>
            <w:rFonts w:ascii="Ebrima" w:hAnsi="Ebrima"/>
            <w:color w:val="7F7F7F" w:themeColor="text1" w:themeTint="80"/>
          </w:rPr>
          <w:t>, 1985</w:t>
        </w:r>
      </w:hyperlink>
      <w:r w:rsidR="006C6739" w:rsidRPr="006D5155">
        <w:t xml:space="preserve">), the </w:t>
      </w:r>
      <w:r w:rsidR="00C654D1" w:rsidRPr="006D5155">
        <w:t>B</w:t>
      </w:r>
      <w:r w:rsidR="006C6739" w:rsidRPr="006D5155">
        <w:t xml:space="preserve">ells </w:t>
      </w:r>
      <w:r w:rsidR="00C654D1" w:rsidRPr="006D5155">
        <w:t>C</w:t>
      </w:r>
      <w:r w:rsidR="00784EDD" w:rsidRPr="006D5155">
        <w:t xml:space="preserve">ancellation </w:t>
      </w:r>
      <w:r w:rsidR="006E7509" w:rsidRPr="006D5155">
        <w:t>Test</w:t>
      </w:r>
      <w:r w:rsidR="006C6739" w:rsidRPr="006D5155">
        <w:t xml:space="preserve"> (</w:t>
      </w:r>
      <w:hyperlink w:anchor="gauthier1989" w:history="1">
        <w:r w:rsidR="0089785B" w:rsidRPr="006D5155">
          <w:rPr>
            <w:rStyle w:val="Hyperlink"/>
            <w:rFonts w:ascii="Ebrima" w:hAnsi="Ebrima"/>
          </w:rPr>
          <w:t xml:space="preserve">Gauthier, </w:t>
        </w:r>
        <w:proofErr w:type="spellStart"/>
        <w:r w:rsidR="0089785B" w:rsidRPr="006D5155">
          <w:rPr>
            <w:rStyle w:val="Hyperlink"/>
            <w:rFonts w:ascii="Ebrima" w:hAnsi="Ebrima"/>
          </w:rPr>
          <w:t>Dehaut</w:t>
        </w:r>
        <w:proofErr w:type="spellEnd"/>
        <w:r w:rsidR="0089785B" w:rsidRPr="006D5155">
          <w:rPr>
            <w:rStyle w:val="Hyperlink"/>
            <w:rFonts w:ascii="Ebrima" w:hAnsi="Ebrima"/>
          </w:rPr>
          <w:t xml:space="preserve"> &amp; </w:t>
        </w:r>
        <w:proofErr w:type="spellStart"/>
        <w:r w:rsidR="0089785B" w:rsidRPr="006D5155">
          <w:rPr>
            <w:rStyle w:val="Hyperlink"/>
            <w:rFonts w:ascii="Ebrima" w:hAnsi="Ebrima"/>
          </w:rPr>
          <w:t>Joanette</w:t>
        </w:r>
        <w:proofErr w:type="spellEnd"/>
        <w:r w:rsidR="0089785B" w:rsidRPr="006D5155">
          <w:rPr>
            <w:rStyle w:val="Hyperlink"/>
            <w:rFonts w:ascii="Ebrima" w:hAnsi="Ebrima"/>
          </w:rPr>
          <w:t>, 1989</w:t>
        </w:r>
      </w:hyperlink>
      <w:r w:rsidR="006C6739" w:rsidRPr="006D5155">
        <w:t xml:space="preserve">) and a </w:t>
      </w:r>
      <w:r w:rsidR="00F76B93" w:rsidRPr="006D5155">
        <w:t>copying</w:t>
      </w:r>
      <w:r w:rsidR="006C6739" w:rsidRPr="006D5155">
        <w:t xml:space="preserve"> task (</w:t>
      </w:r>
      <w:proofErr w:type="spellStart"/>
      <w:r w:rsidR="00CC628C">
        <w:fldChar w:fldCharType="begin"/>
      </w:r>
      <w:r w:rsidR="00CC628C">
        <w:instrText xml:space="preserve"> HYPERLINK \l "karnathniemeier2002" </w:instrText>
      </w:r>
      <w:r w:rsidR="00CC628C">
        <w:fldChar w:fldCharType="separate"/>
      </w:r>
      <w:r w:rsidR="00E26B47" w:rsidRPr="006D5155">
        <w:rPr>
          <w:rStyle w:val="Hyperlink"/>
          <w:rFonts w:ascii="Ebrima" w:hAnsi="Ebrima"/>
        </w:rPr>
        <w:t>Karnath</w:t>
      </w:r>
      <w:proofErr w:type="spellEnd"/>
      <w:r w:rsidR="00E26B47" w:rsidRPr="006D5155">
        <w:rPr>
          <w:rStyle w:val="Hyperlink"/>
          <w:rFonts w:ascii="Ebrima" w:hAnsi="Ebrima"/>
        </w:rPr>
        <w:t xml:space="preserve"> &amp; </w:t>
      </w:r>
      <w:proofErr w:type="spellStart"/>
      <w:r w:rsidR="00E26B47" w:rsidRPr="006D5155">
        <w:rPr>
          <w:rStyle w:val="Hyperlink"/>
          <w:rFonts w:ascii="Ebrima" w:hAnsi="Ebrima"/>
        </w:rPr>
        <w:t>Niemeier</w:t>
      </w:r>
      <w:proofErr w:type="spellEnd"/>
      <w:r w:rsidR="00E26B47" w:rsidRPr="006D5155">
        <w:rPr>
          <w:rStyle w:val="Hyperlink"/>
          <w:rFonts w:ascii="Ebrima" w:hAnsi="Ebrima"/>
        </w:rPr>
        <w:t>, 2002</w:t>
      </w:r>
      <w:r w:rsidR="00CC628C">
        <w:rPr>
          <w:rStyle w:val="Hyperlink"/>
          <w:rFonts w:ascii="Ebrima" w:hAnsi="Ebrima"/>
        </w:rPr>
        <w:fldChar w:fldCharType="end"/>
      </w:r>
      <w:r w:rsidR="0089785B" w:rsidRPr="006D5155">
        <w:t xml:space="preserve">; see </w:t>
      </w:r>
      <w:hyperlink w:anchor="rordenkarnath2010" w:history="1">
        <w:proofErr w:type="spellStart"/>
        <w:r w:rsidR="0089785B" w:rsidRPr="006D5155">
          <w:rPr>
            <w:rStyle w:val="Hyperlink"/>
            <w:rFonts w:ascii="Ebrima" w:hAnsi="Ebrima"/>
          </w:rPr>
          <w:t>Rorden</w:t>
        </w:r>
        <w:proofErr w:type="spellEnd"/>
        <w:r w:rsidR="0089785B" w:rsidRPr="006D5155">
          <w:rPr>
            <w:rStyle w:val="Hyperlink"/>
            <w:rFonts w:ascii="Ebrima" w:hAnsi="Ebrima"/>
          </w:rPr>
          <w:t xml:space="preserve"> &amp; Karnath, 2010</w:t>
        </w:r>
      </w:hyperlink>
      <w:r w:rsidR="0089785B" w:rsidRPr="006D5155">
        <w:t xml:space="preserve"> for an overview</w:t>
      </w:r>
      <w:r w:rsidR="006C6739" w:rsidRPr="006D5155">
        <w:t>).</w:t>
      </w:r>
      <w:r w:rsidR="00232F09" w:rsidRPr="006D5155">
        <w:t xml:space="preserve"> The patients completed those tasks</w:t>
      </w:r>
      <w:r w:rsidR="00784EDD" w:rsidRPr="006D5155">
        <w:t xml:space="preserve"> as standard paper-and-pencil tests</w:t>
      </w:r>
      <w:r w:rsidR="00E728DC" w:rsidRPr="006D5155">
        <w:t xml:space="preserve"> on a horizontally oriented DIN A4 (21 x 29.7cm) sheet of paper fixated at the centre of the patient’s sagittal midline</w:t>
      </w:r>
      <w:r w:rsidR="00571F7F" w:rsidRPr="006D5155">
        <w:t>.</w:t>
      </w:r>
    </w:p>
    <w:p w14:paraId="68D3022E" w14:textId="1CEEC659" w:rsidR="00571F7F" w:rsidRPr="006D5155" w:rsidRDefault="00571F7F" w:rsidP="00A0198A">
      <w:pPr>
        <w:rPr>
          <w:color w:val="FF0000"/>
        </w:rPr>
      </w:pPr>
      <w:r w:rsidRPr="006D5155">
        <w:t xml:space="preserve">In the cancellation tests, patients are tasked with cancelling all target stimuli that are spatially distributed on </w:t>
      </w:r>
      <w:r w:rsidR="00E728DC" w:rsidRPr="006D5155">
        <w:t>the</w:t>
      </w:r>
      <w:r w:rsidRPr="006D5155">
        <w:t xml:space="preserve"> horizontally oriented sheet of paper. </w:t>
      </w:r>
      <w:r w:rsidR="00524012" w:rsidRPr="006D5155">
        <w:t>In</w:t>
      </w:r>
      <w:r w:rsidRPr="006D5155">
        <w:t xml:space="preserve"> the Letter Cancellation Task, the target</w:t>
      </w:r>
      <w:r w:rsidR="00524012" w:rsidRPr="006D5155">
        <w:t xml:space="preserve">s are 60 instances of the letter “A”, which are distributed among other distractor letters, while in the </w:t>
      </w:r>
      <w:commentRangeStart w:id="92"/>
      <w:r w:rsidR="00524012" w:rsidRPr="006D5155">
        <w:t xml:space="preserve">Bells </w:t>
      </w:r>
      <w:commentRangeEnd w:id="92"/>
      <w:r w:rsidR="00EB1125">
        <w:rPr>
          <w:rStyle w:val="Kommentarzeichen"/>
        </w:rPr>
        <w:commentReference w:id="92"/>
      </w:r>
      <w:r w:rsidR="00524012" w:rsidRPr="006D5155">
        <w:t>Test the targets are bell icons distributed among other distractor symbols. Patients received no time limit for completing these tasks and were asked to confirm twice that they were content with their performance before ending the tasks.</w:t>
      </w:r>
    </w:p>
    <w:p w14:paraId="78CE82F5" w14:textId="4F7C6F99" w:rsidR="008A06EC" w:rsidRPr="006D5155" w:rsidRDefault="00D2171B" w:rsidP="00A0198A">
      <w:r w:rsidRPr="006D5155">
        <w:t xml:space="preserve">For </w:t>
      </w:r>
      <w:r w:rsidR="00524012" w:rsidRPr="006D5155">
        <w:t>our analyses</w:t>
      </w:r>
      <w:r w:rsidRPr="006D5155">
        <w:t>,</w:t>
      </w:r>
      <w:r w:rsidR="00784EDD" w:rsidRPr="006D5155">
        <w:t xml:space="preserve"> </w:t>
      </w:r>
      <w:r w:rsidR="00524012" w:rsidRPr="006D5155">
        <w:t xml:space="preserve">we calculated </w:t>
      </w:r>
      <w:r w:rsidRPr="006D5155">
        <w:t>the Centre of Cancellation (</w:t>
      </w:r>
      <w:proofErr w:type="spellStart"/>
      <w:r w:rsidRPr="006D5155">
        <w:t>CoC</w:t>
      </w:r>
      <w:proofErr w:type="spellEnd"/>
      <w:r w:rsidR="00784EDD" w:rsidRPr="006D5155">
        <w:t xml:space="preserve">; </w:t>
      </w:r>
      <w:hyperlink w:anchor="rordenkarnath2010" w:history="1">
        <w:proofErr w:type="spellStart"/>
        <w:r w:rsidR="00784EDD" w:rsidRPr="006D5155">
          <w:rPr>
            <w:rStyle w:val="Hyperlink"/>
            <w:rFonts w:ascii="Ebrima" w:hAnsi="Ebrima"/>
          </w:rPr>
          <w:t>Rorden</w:t>
        </w:r>
        <w:proofErr w:type="spellEnd"/>
        <w:r w:rsidR="00784EDD" w:rsidRPr="006D5155">
          <w:rPr>
            <w:rStyle w:val="Hyperlink"/>
            <w:rFonts w:ascii="Ebrima" w:hAnsi="Ebrima"/>
          </w:rPr>
          <w:t xml:space="preserve"> &amp; </w:t>
        </w:r>
        <w:proofErr w:type="spellStart"/>
        <w:r w:rsidR="00784EDD" w:rsidRPr="006D5155">
          <w:rPr>
            <w:rStyle w:val="Hyperlink"/>
            <w:rFonts w:ascii="Ebrima" w:hAnsi="Ebrima"/>
          </w:rPr>
          <w:t>Karnath</w:t>
        </w:r>
        <w:proofErr w:type="spellEnd"/>
        <w:r w:rsidR="00784EDD" w:rsidRPr="006D5155">
          <w:rPr>
            <w:rStyle w:val="Hyperlink"/>
            <w:rFonts w:ascii="Ebrima" w:hAnsi="Ebrima"/>
          </w:rPr>
          <w:t>, 2010</w:t>
        </w:r>
      </w:hyperlink>
      <w:r w:rsidRPr="006D5155">
        <w:t xml:space="preserve">) values individually for every patient. </w:t>
      </w:r>
      <w:r w:rsidR="00784EDD" w:rsidRPr="006D5155">
        <w:t xml:space="preserve">The CoC is a continuous score </w:t>
      </w:r>
      <w:r w:rsidR="008A06EC" w:rsidRPr="006D5155">
        <w:t xml:space="preserve">ranging from -1 to +1, which describes the number of missed items and their corresponding location. A score of -1 denotes </w:t>
      </w:r>
      <w:r w:rsidR="008A06EC" w:rsidRPr="006D5155">
        <w:lastRenderedPageBreak/>
        <w:t xml:space="preserve">a severe right-sided neglect, while a score of +1 is interpreted as severe left-sided neglect. </w:t>
      </w:r>
      <w:r w:rsidRPr="006D5155">
        <w:t xml:space="preserve">The individual CoC values were then compared to a cut-off value (0.083 for the letter cancellation </w:t>
      </w:r>
      <w:r w:rsidR="006A5AAF" w:rsidRPr="006D5155">
        <w:t>test</w:t>
      </w:r>
      <w:r w:rsidRPr="006D5155">
        <w:t xml:space="preserve"> and 0.081 for the bells</w:t>
      </w:r>
      <w:r w:rsidR="006A5AAF" w:rsidRPr="006D5155">
        <w:t xml:space="preserve"> cancellation</w:t>
      </w:r>
      <w:r w:rsidRPr="006D5155">
        <w:t xml:space="preserve"> test, respectively). Any value above the cut-off was seen as pathological and interpreted as a potential indicator for visuospatial neglect. </w:t>
      </w:r>
    </w:p>
    <w:p w14:paraId="72532011" w14:textId="79B2AE7E" w:rsidR="006C6739" w:rsidRPr="006D5155" w:rsidRDefault="00D2171B" w:rsidP="00A0198A">
      <w:r w:rsidRPr="006D5155">
        <w:t xml:space="preserve">In the </w:t>
      </w:r>
      <w:r w:rsidR="00F76B93" w:rsidRPr="006D5155">
        <w:t>copying</w:t>
      </w:r>
      <w:r w:rsidRPr="006D5155">
        <w:t xml:space="preserve"> task, the number of </w:t>
      </w:r>
      <w:r w:rsidR="007C0498" w:rsidRPr="006D5155">
        <w:t xml:space="preserve">errors made while copying </w:t>
      </w:r>
      <w:r w:rsidR="00517C61" w:rsidRPr="006D5155">
        <w:t>a complex multi-object scene was counted. The scene comprises four items – a fence, a car, a house, and a tree – with two items each located in each half of the horizontally oriented sheet of paper.</w:t>
      </w:r>
      <w:r w:rsidR="00E728DC" w:rsidRPr="006D5155">
        <w:t xml:space="preserve"> The omission of at least one contralateral feature of a given item was counted as 1 error point, while the omission of a whole item was counted as 2 error points. Additional error points were given, if the patient drew a contralateral feature or item on the ipsilesional side of the paper. If a patient scored at least 2 out of </w:t>
      </w:r>
      <w:commentRangeStart w:id="93"/>
      <w:r w:rsidR="00E728DC" w:rsidRPr="006D5155">
        <w:t>7</w:t>
      </w:r>
      <w:commentRangeEnd w:id="93"/>
      <w:r w:rsidR="008A6BAD">
        <w:rPr>
          <w:rStyle w:val="Kommentarzeichen"/>
        </w:rPr>
        <w:commentReference w:id="93"/>
      </w:r>
      <w:r w:rsidR="00E728DC" w:rsidRPr="006D5155">
        <w:t xml:space="preserve"> possible error points, this was deemed pathological behaviour. </w:t>
      </w:r>
      <w:r w:rsidR="007C0498" w:rsidRPr="006D5155">
        <w:t>If a patient exhibited pathological behaviour in at least 2 of the 3 tests, they were diagnosed with visuospatial neglect for the purposes of this study</w:t>
      </w:r>
      <w:r w:rsidR="00826EC9" w:rsidRPr="006D5155">
        <w:t>.</w:t>
      </w:r>
    </w:p>
    <w:p w14:paraId="56DD162D" w14:textId="1FC5777D" w:rsidR="00C749DD" w:rsidRPr="006D5155" w:rsidRDefault="00C749DD" w:rsidP="00A0198A">
      <w:r w:rsidRPr="006D5155">
        <w:t>Results from all three behavioural tasks were z-scored and a mean of those scores was calculated for every patient. We calculated the z-scores based on the entire patient sample t</w:t>
      </w:r>
      <w:r w:rsidR="008D62DA" w:rsidRPr="006D5155">
        <w:t>o ensure comparability between the male and female subsamples</w:t>
      </w:r>
      <w:r w:rsidRPr="006D5155">
        <w:t xml:space="preserve">, </w:t>
      </w:r>
      <w:commentRangeStart w:id="94"/>
      <w:r w:rsidRPr="006D5155">
        <w:t>since those groups did not differ signifi</w:t>
      </w:r>
      <w:r w:rsidR="00DC0715" w:rsidRPr="006D5155">
        <w:t>cantly as assessed by a t-test</w:t>
      </w:r>
      <w:commentRangeEnd w:id="94"/>
      <w:r w:rsidR="006C138D">
        <w:rPr>
          <w:rStyle w:val="Kommentarzeichen"/>
        </w:rPr>
        <w:commentReference w:id="94"/>
      </w:r>
      <w:r w:rsidR="00DC0715" w:rsidRPr="006D5155">
        <w:t>.</w:t>
      </w:r>
    </w:p>
    <w:p w14:paraId="7CFD8D3E" w14:textId="77777777" w:rsidR="00DC0715" w:rsidRPr="006D5155" w:rsidRDefault="00DC0715" w:rsidP="00A0198A"/>
    <w:p w14:paraId="1564C690" w14:textId="73020ED0" w:rsidR="00CB3E93" w:rsidRPr="006D5155" w:rsidRDefault="00CB3E93" w:rsidP="006D5155">
      <w:pPr>
        <w:pStyle w:val="berschrift3"/>
        <w:numPr>
          <w:ilvl w:val="1"/>
          <w:numId w:val="13"/>
        </w:numPr>
      </w:pPr>
      <w:bookmarkStart w:id="95" w:name="_Toc112150471"/>
      <w:r w:rsidRPr="006D5155">
        <w:t>Neuroimaging Data</w:t>
      </w:r>
      <w:bookmarkEnd w:id="95"/>
    </w:p>
    <w:p w14:paraId="5110C47C" w14:textId="0AE302E3" w:rsidR="00E16000" w:rsidRPr="006D5155" w:rsidRDefault="00CB3E93" w:rsidP="005A7ED5">
      <w:r w:rsidRPr="006D5155">
        <w:t xml:space="preserve">We used the neuroimaging data acquired during the patients’ clinical investigation at the Centre of Neurology. </w:t>
      </w:r>
      <w:del w:id="96" w:author="Smaczny, Stefan" w:date="2022-09-05T17:15:00Z">
        <w:r w:rsidRPr="006D5155" w:rsidDel="00CE2B32">
          <w:delText>Since those</w:delText>
        </w:r>
        <w:r w:rsidR="00D06FE6" w:rsidRPr="006D5155" w:rsidDel="00CE2B32">
          <w:delText xml:space="preserve"> scans </w:delText>
        </w:r>
        <w:r w:rsidR="00AE6D8F" w:rsidRPr="006D5155" w:rsidDel="00CE2B32">
          <w:delText xml:space="preserve">were acquired for diagnostic and medical purposes, </w:delText>
        </w:r>
        <w:r w:rsidR="00D06FE6" w:rsidRPr="006D5155" w:rsidDel="00CE2B32">
          <w:delText>we did not have any influence on the</w:delText>
        </w:r>
        <w:r w:rsidR="00EA6BA6" w:rsidRPr="006D5155" w:rsidDel="00CE2B32">
          <w:delText xml:space="preserve">ir modality or when the images were acquired. </w:delText>
        </w:r>
      </w:del>
      <w:r w:rsidR="00EA6BA6" w:rsidRPr="006D5155">
        <w:t>Thus, w</w:t>
      </w:r>
      <w:r w:rsidR="001576FC" w:rsidRPr="006D5155">
        <w:t>e included</w:t>
      </w:r>
      <w:r w:rsidR="00E16000" w:rsidRPr="006D5155">
        <w:t xml:space="preserve"> structural</w:t>
      </w:r>
      <w:r w:rsidR="001576FC" w:rsidRPr="006D5155">
        <w:t xml:space="preserve"> </w:t>
      </w:r>
      <w:r w:rsidR="00E16000" w:rsidRPr="006D5155">
        <w:t>im</w:t>
      </w:r>
      <w:r w:rsidR="00777089" w:rsidRPr="006D5155">
        <w:t>ages</w:t>
      </w:r>
      <w:r w:rsidR="001576FC" w:rsidRPr="006D5155">
        <w:t xml:space="preserve"> of different modalities in this study.</w:t>
      </w:r>
      <w:r w:rsidR="00EA6BA6" w:rsidRPr="006D5155">
        <w:t xml:space="preserve"> </w:t>
      </w:r>
      <w:r w:rsidR="00E16000" w:rsidRPr="006D5155">
        <w:t>Out of the 2</w:t>
      </w:r>
      <w:r w:rsidR="00AE6D8F" w:rsidRPr="006D5155">
        <w:t>06 total scans, 98</w:t>
      </w:r>
      <w:r w:rsidR="00E16000" w:rsidRPr="006D5155">
        <w:t xml:space="preserve"> were CT </w:t>
      </w:r>
      <w:r w:rsidR="00AE6D8F" w:rsidRPr="006D5155">
        <w:t>scans;</w:t>
      </w:r>
      <w:r w:rsidR="00E16000" w:rsidRPr="006D5155">
        <w:t xml:space="preserve"> the remaining 1</w:t>
      </w:r>
      <w:r w:rsidR="00AE6D8F" w:rsidRPr="006D5155">
        <w:t>08</w:t>
      </w:r>
      <w:r w:rsidR="00E16000" w:rsidRPr="006D5155">
        <w:t xml:space="preserve"> were MR scans. On average, scans were acquired </w:t>
      </w:r>
      <w:r w:rsidR="00AE6D8F" w:rsidRPr="006D5155">
        <w:t>2.9</w:t>
      </w:r>
      <w:r w:rsidR="00E16000" w:rsidRPr="006D5155">
        <w:t xml:space="preserve"> days (SD = 3.</w:t>
      </w:r>
      <w:r w:rsidR="00AE6D8F" w:rsidRPr="006D5155">
        <w:t>1</w:t>
      </w:r>
      <w:r w:rsidR="00E16000" w:rsidRPr="006D5155">
        <w:t>) after stroke</w:t>
      </w:r>
      <w:r w:rsidR="00777089" w:rsidRPr="006D5155">
        <w:t xml:space="preserve"> (see </w:t>
      </w:r>
      <w:hyperlink w:anchor="table01" w:history="1">
        <w:r w:rsidR="006D5155">
          <w:rPr>
            <w:rStyle w:val="Hyperlink"/>
            <w:rFonts w:ascii="Ebrima" w:hAnsi="Ebrima"/>
          </w:rPr>
          <w:t>Table</w:t>
        </w:r>
        <w:r w:rsidR="00777089" w:rsidRPr="006D5155">
          <w:rPr>
            <w:rStyle w:val="Hyperlink"/>
            <w:rFonts w:ascii="Ebrima" w:hAnsi="Ebrima"/>
          </w:rPr>
          <w:t xml:space="preserve"> 1</w:t>
        </w:r>
      </w:hyperlink>
      <w:r w:rsidR="00777089" w:rsidRPr="006D5155">
        <w:t>)</w:t>
      </w:r>
      <w:r w:rsidR="00E16000" w:rsidRPr="006D5155">
        <w:t>.</w:t>
      </w:r>
    </w:p>
    <w:p w14:paraId="62D72F9E" w14:textId="49E07A80" w:rsidR="00E16000" w:rsidRPr="006D5155" w:rsidRDefault="00E16000" w:rsidP="005A7ED5">
      <w:r w:rsidRPr="006D5155">
        <w:t xml:space="preserve">If images of multiple modalities were available for a patient, MR scans were preferred. </w:t>
      </w:r>
      <w:r w:rsidR="00777089" w:rsidRPr="006D5155">
        <w:t>For</w:t>
      </w:r>
      <w:r w:rsidRPr="006D5155">
        <w:t xml:space="preserve"> patients with available MR scans, we</w:t>
      </w:r>
      <w:r w:rsidR="0005473C" w:rsidRPr="006D5155">
        <w:t xml:space="preserve"> prefe</w:t>
      </w:r>
      <w:r w:rsidR="00860E50" w:rsidRPr="006D5155">
        <w:t>rentially</w:t>
      </w:r>
      <w:r w:rsidR="0005473C" w:rsidRPr="006D5155">
        <w:t xml:space="preserve"> used diffusion-weighted imaging (DWI) for scans acquired within the first two days after stroke onset (n = 1</w:t>
      </w:r>
      <w:r w:rsidR="00AE6D8F" w:rsidRPr="006D5155">
        <w:t>1</w:t>
      </w:r>
      <w:r w:rsidR="0005473C" w:rsidRPr="006D5155">
        <w:t>) and T2-weighted fluid attenuated inversion recovery (T2FLAIR) images for images acquired at a later point (n = 5</w:t>
      </w:r>
      <w:r w:rsidR="00AE6D8F" w:rsidRPr="006D5155">
        <w:t>4</w:t>
      </w:r>
      <w:r w:rsidR="0005473C" w:rsidRPr="006D5155">
        <w:t xml:space="preserve">). </w:t>
      </w:r>
      <w:commentRangeStart w:id="97"/>
      <w:r w:rsidR="0005473C" w:rsidRPr="006D5155">
        <w:t>For the remaining patients (n = 4</w:t>
      </w:r>
      <w:r w:rsidR="00AE6D8F" w:rsidRPr="006D5155">
        <w:t>3</w:t>
      </w:r>
      <w:r w:rsidR="0005473C" w:rsidRPr="006D5155">
        <w:t>), we used a combination of two modalities (e.g., DWI and T1</w:t>
      </w:r>
      <w:commentRangeEnd w:id="97"/>
      <w:r w:rsidR="00D42A73">
        <w:rPr>
          <w:rStyle w:val="Kommentarzeichen"/>
        </w:rPr>
        <w:commentReference w:id="97"/>
      </w:r>
      <w:r w:rsidR="0005473C" w:rsidRPr="006D5155">
        <w:t xml:space="preserve">; see </w:t>
      </w:r>
      <w:hyperlink w:anchor="appendixB" w:history="1">
        <w:r w:rsidR="0005473C" w:rsidRPr="006D5155">
          <w:rPr>
            <w:rStyle w:val="Hyperlink"/>
            <w:rFonts w:ascii="Ebrima" w:hAnsi="Ebrima"/>
          </w:rPr>
          <w:t xml:space="preserve">appendix </w:t>
        </w:r>
        <w:r w:rsidR="00AC673A" w:rsidRPr="006D5155">
          <w:rPr>
            <w:rStyle w:val="Hyperlink"/>
            <w:rFonts w:ascii="Ebrima" w:hAnsi="Ebrima"/>
          </w:rPr>
          <w:t>B</w:t>
        </w:r>
      </w:hyperlink>
      <w:r w:rsidR="00AC673A" w:rsidRPr="006D5155">
        <w:t xml:space="preserve">, </w:t>
      </w:r>
      <w:hyperlink w:anchor="tableS02" w:history="1">
        <w:r w:rsidR="003F28FA">
          <w:rPr>
            <w:rStyle w:val="Hyperlink"/>
            <w:rFonts w:ascii="Ebrima" w:hAnsi="Ebrima"/>
          </w:rPr>
          <w:t>Supplementary</w:t>
        </w:r>
        <w:r w:rsidR="001B6655" w:rsidRPr="006D5155">
          <w:rPr>
            <w:rStyle w:val="Hyperlink"/>
            <w:rFonts w:ascii="Ebrima" w:hAnsi="Ebrima"/>
          </w:rPr>
          <w:t xml:space="preserve"> </w:t>
        </w:r>
        <w:r w:rsidR="006D5155">
          <w:rPr>
            <w:rStyle w:val="Hyperlink"/>
            <w:rFonts w:ascii="Ebrima" w:hAnsi="Ebrima"/>
          </w:rPr>
          <w:t>Table</w:t>
        </w:r>
        <w:r w:rsidR="00AC673A" w:rsidRPr="006D5155">
          <w:rPr>
            <w:rStyle w:val="Hyperlink"/>
            <w:rFonts w:ascii="Ebrima" w:hAnsi="Ebrima"/>
          </w:rPr>
          <w:t xml:space="preserve"> 2</w:t>
        </w:r>
      </w:hyperlink>
      <w:r w:rsidR="0005473C" w:rsidRPr="006D5155">
        <w:t xml:space="preserve"> for a full list).</w:t>
      </w:r>
    </w:p>
    <w:p w14:paraId="7D852C73" w14:textId="7E0E4C62" w:rsidR="00242682" w:rsidRPr="006D5155" w:rsidRDefault="00D06FE6" w:rsidP="005A7ED5">
      <w:bookmarkStart w:id="98" w:name="_Hlk104548924"/>
      <w:bookmarkEnd w:id="91"/>
      <w:r w:rsidRPr="006D5155">
        <w:t xml:space="preserve">The neuroimaging data were pre-processed </w:t>
      </w:r>
      <w:r w:rsidR="003B65EB" w:rsidRPr="006D5155">
        <w:t>using MATLAB</w:t>
      </w:r>
      <w:r w:rsidR="0082154F" w:rsidRPr="006D5155">
        <w:t xml:space="preserve"> versions R2016b and R2020a</w:t>
      </w:r>
      <w:r w:rsidR="003B65EB" w:rsidRPr="006D5155">
        <w:t xml:space="preserve"> (</w:t>
      </w:r>
      <w:hyperlink r:id="rId10" w:history="1">
        <w:r w:rsidR="003B65EB" w:rsidRPr="006D5155">
          <w:rPr>
            <w:rStyle w:val="Hyperlink"/>
            <w:rFonts w:ascii="Ebrima" w:hAnsi="Ebrima"/>
          </w:rPr>
          <w:t>MathWorks</w:t>
        </w:r>
      </w:hyperlink>
      <w:ins w:id="99" w:author="Lisa" w:date="2022-09-09T17:04:00Z">
        <w:r w:rsidR="004B6F6F">
          <w:rPr>
            <w:rStyle w:val="Hyperlink"/>
            <w:rFonts w:ascii="Ebrima" w:hAnsi="Ebrima"/>
          </w:rPr>
          <w:t xml:space="preserve">, </w:t>
        </w:r>
        <w:r w:rsidR="004B6F6F" w:rsidRPr="004B6F6F">
          <w:t>Inc., Natick, USA</w:t>
        </w:r>
      </w:ins>
      <w:r w:rsidR="003B65EB" w:rsidRPr="006D5155">
        <w:t>)</w:t>
      </w:r>
      <w:r w:rsidR="0082154F" w:rsidRPr="006D5155">
        <w:t>, as well as the</w:t>
      </w:r>
      <w:r w:rsidR="003B65EB" w:rsidRPr="006D5155">
        <w:t xml:space="preserve"> SPM12 toolbox (</w:t>
      </w:r>
      <w:proofErr w:type="spellStart"/>
      <w:r>
        <w:fldChar w:fldCharType="begin"/>
      </w:r>
      <w:r>
        <w:instrText xml:space="preserve"> HYPERLINK "https://www.fil.ion.ucl.ac.uk/spm/software/spm12/" </w:instrText>
      </w:r>
      <w:r>
        <w:fldChar w:fldCharType="separate"/>
      </w:r>
      <w:r w:rsidR="003B65EB" w:rsidRPr="006D5155">
        <w:rPr>
          <w:rStyle w:val="Hyperlink"/>
          <w:rFonts w:ascii="Ebrima" w:hAnsi="Ebrima"/>
        </w:rPr>
        <w:t>Wellcome</w:t>
      </w:r>
      <w:proofErr w:type="spellEnd"/>
      <w:r w:rsidR="003B65EB" w:rsidRPr="006D5155">
        <w:rPr>
          <w:rStyle w:val="Hyperlink"/>
          <w:rFonts w:ascii="Ebrima" w:hAnsi="Ebrima"/>
        </w:rPr>
        <w:t xml:space="preserve"> Department of Cognitive Neurology, London</w:t>
      </w:r>
      <w:r>
        <w:rPr>
          <w:rStyle w:val="Hyperlink"/>
          <w:rFonts w:ascii="Ebrima" w:hAnsi="Ebrima"/>
        </w:rPr>
        <w:fldChar w:fldCharType="end"/>
      </w:r>
      <w:ins w:id="100" w:author="Lisa" w:date="2022-09-09T17:04:00Z">
        <w:r w:rsidR="00CB1C7A">
          <w:rPr>
            <w:rStyle w:val="Hyperlink"/>
            <w:rFonts w:ascii="Ebrima" w:hAnsi="Ebrima"/>
          </w:rPr>
          <w:t>, UK</w:t>
        </w:r>
      </w:ins>
      <w:r w:rsidR="003B65EB" w:rsidRPr="006D5155">
        <w:t>).</w:t>
      </w:r>
      <w:r w:rsidR="00242682" w:rsidRPr="006D5155">
        <w:t xml:space="preserve"> </w:t>
      </w:r>
      <w:r w:rsidR="00AE6D8F" w:rsidRPr="006D5155">
        <w:t>Generally, we</w:t>
      </w:r>
      <w:r w:rsidR="00242682" w:rsidRPr="006D5155">
        <w:t xml:space="preserve"> followed the guidelines to lesion-behaviour mapping as described in </w:t>
      </w:r>
      <w:hyperlink w:anchor="dehaankarnath2018" w:history="1">
        <w:r w:rsidR="00242682" w:rsidRPr="006D5155">
          <w:rPr>
            <w:rStyle w:val="Hyperlink"/>
            <w:rFonts w:ascii="Ebrima" w:hAnsi="Ebrima"/>
          </w:rPr>
          <w:t xml:space="preserve">de </w:t>
        </w:r>
        <w:proofErr w:type="spellStart"/>
        <w:r w:rsidR="00242682" w:rsidRPr="006D5155">
          <w:rPr>
            <w:rStyle w:val="Hyperlink"/>
            <w:rFonts w:ascii="Ebrima" w:hAnsi="Ebrima"/>
          </w:rPr>
          <w:t>Haan</w:t>
        </w:r>
        <w:proofErr w:type="spellEnd"/>
        <w:r w:rsidR="00242682" w:rsidRPr="006D5155">
          <w:rPr>
            <w:rStyle w:val="Hyperlink"/>
            <w:rFonts w:ascii="Ebrima" w:hAnsi="Ebrima"/>
          </w:rPr>
          <w:t xml:space="preserve"> and </w:t>
        </w:r>
        <w:proofErr w:type="spellStart"/>
        <w:r w:rsidR="00242682" w:rsidRPr="006D5155">
          <w:rPr>
            <w:rStyle w:val="Hyperlink"/>
            <w:rFonts w:ascii="Ebrima" w:hAnsi="Ebrima"/>
          </w:rPr>
          <w:t>Karnath</w:t>
        </w:r>
        <w:proofErr w:type="spellEnd"/>
        <w:r w:rsidR="00242682" w:rsidRPr="006D5155">
          <w:rPr>
            <w:rStyle w:val="Hyperlink"/>
            <w:rFonts w:ascii="Ebrima" w:hAnsi="Ebrima"/>
          </w:rPr>
          <w:t>, 2018</w:t>
        </w:r>
      </w:hyperlink>
      <w:r w:rsidR="00242682" w:rsidRPr="006D5155">
        <w:t xml:space="preserve"> and </w:t>
      </w:r>
      <w:hyperlink w:anchor="karnath2019" w:history="1">
        <w:r w:rsidR="00242682" w:rsidRPr="006D5155">
          <w:rPr>
            <w:rStyle w:val="Hyperlink"/>
            <w:rFonts w:ascii="Ebrima" w:hAnsi="Ebrima"/>
          </w:rPr>
          <w:t>Karnath et al., 2019</w:t>
        </w:r>
      </w:hyperlink>
      <w:r w:rsidR="00242682" w:rsidRPr="006D5155">
        <w:t>.</w:t>
      </w:r>
    </w:p>
    <w:p w14:paraId="7D38E7C5" w14:textId="26D48A19" w:rsidR="00E0356F" w:rsidRPr="006D5155" w:rsidRDefault="00E0356F" w:rsidP="005A7ED5">
      <w:r w:rsidRPr="006D5155">
        <w:t xml:space="preserve">If multiple </w:t>
      </w:r>
      <w:r w:rsidR="00CA589B" w:rsidRPr="006D5155">
        <w:t xml:space="preserve">images of different </w:t>
      </w:r>
      <w:r w:rsidRPr="006D5155">
        <w:t>modalities were available</w:t>
      </w:r>
      <w:r w:rsidR="00CA589B" w:rsidRPr="006D5155">
        <w:t xml:space="preserve"> for a given patient</w:t>
      </w:r>
      <w:r w:rsidRPr="006D5155">
        <w:t>, the corresponding images were co</w:t>
      </w:r>
      <w:r w:rsidR="002C04FD" w:rsidRPr="006D5155">
        <w:t>-</w:t>
      </w:r>
      <w:r w:rsidRPr="006D5155">
        <w:t xml:space="preserve">registered using the SPM12 function as a first step. </w:t>
      </w:r>
      <w:del w:id="101" w:author="Lisa" w:date="2022-09-09T17:07:00Z">
        <w:r w:rsidRPr="006D5155" w:rsidDel="008D6C9E">
          <w:delText>If only a single image was available, this step was skipped.</w:delText>
        </w:r>
      </w:del>
    </w:p>
    <w:p w14:paraId="796B1837" w14:textId="343DC5EE" w:rsidR="007F6BA8" w:rsidRPr="006D5155" w:rsidRDefault="00E0356F" w:rsidP="005A7ED5">
      <w:r w:rsidRPr="006D5155">
        <w:t xml:space="preserve">Then, </w:t>
      </w:r>
      <w:r w:rsidR="00AE6D8F" w:rsidRPr="006D5155">
        <w:t xml:space="preserve">we used </w:t>
      </w:r>
      <w:r w:rsidRPr="006D5155">
        <w:t>t</w:t>
      </w:r>
      <w:r w:rsidR="003B65EB" w:rsidRPr="006D5155">
        <w:t xml:space="preserve">he </w:t>
      </w:r>
      <w:ins w:id="102" w:author="Lisa" w:date="2022-09-09T17:28:00Z">
        <w:r w:rsidR="00ED44FD">
          <w:t>‘</w:t>
        </w:r>
      </w:ins>
      <w:proofErr w:type="spellStart"/>
      <w:r w:rsidR="003B65EB" w:rsidRPr="006D5155">
        <w:t>Clusterize</w:t>
      </w:r>
      <w:proofErr w:type="spellEnd"/>
      <w:r w:rsidR="003B65EB" w:rsidRPr="006D5155">
        <w:t xml:space="preserve"> </w:t>
      </w:r>
      <w:ins w:id="103" w:author="Lisa" w:date="2022-09-09T17:28:00Z">
        <w:r w:rsidR="00ED44FD">
          <w:t>T</w:t>
        </w:r>
      </w:ins>
      <w:del w:id="104" w:author="Lisa" w:date="2022-09-09T17:28:00Z">
        <w:r w:rsidR="003B65EB" w:rsidRPr="006D5155" w:rsidDel="00ED44FD">
          <w:delText>t</w:delText>
        </w:r>
      </w:del>
      <w:r w:rsidR="003B65EB" w:rsidRPr="006D5155">
        <w:t>oolbox</w:t>
      </w:r>
      <w:ins w:id="105" w:author="Lisa" w:date="2022-09-09T17:28:00Z">
        <w:r w:rsidR="00ED44FD">
          <w:t>’</w:t>
        </w:r>
      </w:ins>
      <w:r w:rsidR="003B65EB" w:rsidRPr="006D5155">
        <w:t xml:space="preserve"> (</w:t>
      </w:r>
      <w:proofErr w:type="spellStart"/>
      <w:r>
        <w:fldChar w:fldCharType="begin"/>
      </w:r>
      <w:r>
        <w:instrText xml:space="preserve"> HYPERLINK \l "clas2012" </w:instrText>
      </w:r>
      <w:r>
        <w:fldChar w:fldCharType="separate"/>
      </w:r>
      <w:r w:rsidR="00907C33" w:rsidRPr="006D5155">
        <w:rPr>
          <w:rStyle w:val="Hyperlink"/>
          <w:rFonts w:ascii="Ebrima" w:hAnsi="Ebrima"/>
        </w:rPr>
        <w:t>Clas</w:t>
      </w:r>
      <w:proofErr w:type="spellEnd"/>
      <w:r w:rsidR="00907C33" w:rsidRPr="006D5155">
        <w:rPr>
          <w:rStyle w:val="Hyperlink"/>
          <w:rFonts w:ascii="Ebrima" w:hAnsi="Ebrima"/>
        </w:rPr>
        <w:t xml:space="preserve"> et al., 2012</w:t>
      </w:r>
      <w:r>
        <w:rPr>
          <w:rStyle w:val="Hyperlink"/>
          <w:rFonts w:ascii="Ebrima" w:hAnsi="Ebrima"/>
        </w:rPr>
        <w:fldChar w:fldCharType="end"/>
      </w:r>
      <w:r w:rsidR="00907C33" w:rsidRPr="006D5155">
        <w:t xml:space="preserve">; </w:t>
      </w:r>
      <w:hyperlink w:anchor="dehaan2015" w:history="1">
        <w:r w:rsidR="003B65EB" w:rsidRPr="006D5155">
          <w:rPr>
            <w:rStyle w:val="Hyperlink"/>
            <w:rFonts w:ascii="Ebrima" w:hAnsi="Ebrima"/>
          </w:rPr>
          <w:t xml:space="preserve">de </w:t>
        </w:r>
        <w:proofErr w:type="spellStart"/>
        <w:r w:rsidR="003B65EB" w:rsidRPr="006D5155">
          <w:rPr>
            <w:rStyle w:val="Hyperlink"/>
            <w:rFonts w:ascii="Ebrima" w:hAnsi="Ebrima"/>
          </w:rPr>
          <w:t>Haan</w:t>
        </w:r>
        <w:proofErr w:type="spellEnd"/>
        <w:r w:rsidR="003B65EB" w:rsidRPr="006D5155">
          <w:rPr>
            <w:rStyle w:val="Hyperlink"/>
            <w:rFonts w:ascii="Ebrima" w:hAnsi="Ebrima"/>
          </w:rPr>
          <w:t xml:space="preserve"> et al., 2015</w:t>
        </w:r>
      </w:hyperlink>
      <w:r w:rsidR="003B65EB" w:rsidRPr="006D5155">
        <w:t xml:space="preserve">) </w:t>
      </w:r>
      <w:ins w:id="106" w:author="Lisa" w:date="2022-09-09T17:40:00Z">
        <w:r w:rsidR="003330EA">
          <w:t xml:space="preserve">for SPM </w:t>
        </w:r>
      </w:ins>
      <w:r w:rsidR="003B65EB" w:rsidRPr="006D5155">
        <w:t>to</w:t>
      </w:r>
      <w:r w:rsidR="00AE6D8F" w:rsidRPr="006D5155">
        <w:t xml:space="preserve"> delineate</w:t>
      </w:r>
      <w:r w:rsidR="003B65EB" w:rsidRPr="006D5155">
        <w:t xml:space="preserve"> </w:t>
      </w:r>
      <w:r w:rsidR="00CA589B" w:rsidRPr="006D5155">
        <w:t>each patient’s lesion</w:t>
      </w:r>
      <w:r w:rsidR="00AE6D8F" w:rsidRPr="006D5155">
        <w:t xml:space="preserve"> semi-automatically</w:t>
      </w:r>
      <w:r w:rsidR="003B65EB" w:rsidRPr="006D5155">
        <w:t>.</w:t>
      </w:r>
      <w:r w:rsidR="00FE4CAA" w:rsidRPr="006D5155">
        <w:t xml:space="preserve"> The toolbox’</w:t>
      </w:r>
      <w:r w:rsidR="00CA589B" w:rsidRPr="006D5155">
        <w:t>s</w:t>
      </w:r>
      <w:r w:rsidR="00FE4CAA" w:rsidRPr="006D5155">
        <w:t xml:space="preserve"> algorithm first automatically detects pote</w:t>
      </w:r>
      <w:r w:rsidR="004331E1" w:rsidRPr="006D5155">
        <w:t xml:space="preserve">ntial lesions, i.e., </w:t>
      </w:r>
      <w:proofErr w:type="gramStart"/>
      <w:r w:rsidR="004331E1" w:rsidRPr="006D5155">
        <w:t>hyper</w:t>
      </w:r>
      <w:proofErr w:type="gramEnd"/>
      <w:r w:rsidR="004331E1" w:rsidRPr="006D5155">
        <w:t>- or hypointense areas,</w:t>
      </w:r>
      <w:r w:rsidR="00302C6D" w:rsidRPr="006D5155">
        <w:t xml:space="preserve"> </w:t>
      </w:r>
      <w:r w:rsidR="00FE4CAA" w:rsidRPr="006D5155">
        <w:t xml:space="preserve">by clustering the image </w:t>
      </w:r>
      <w:r w:rsidR="00302C6D" w:rsidRPr="006D5155">
        <w:t xml:space="preserve">according to a </w:t>
      </w:r>
      <w:commentRangeStart w:id="107"/>
      <w:r w:rsidR="00302C6D" w:rsidRPr="006D5155">
        <w:t>previously selected intensity threshold</w:t>
      </w:r>
      <w:commentRangeEnd w:id="107"/>
      <w:r w:rsidR="008D6C9E">
        <w:rPr>
          <w:rStyle w:val="Kommentarzeichen"/>
        </w:rPr>
        <w:commentReference w:id="107"/>
      </w:r>
      <w:r w:rsidR="00302C6D" w:rsidRPr="006D5155">
        <w:t xml:space="preserve">. </w:t>
      </w:r>
      <w:r w:rsidR="00907C33" w:rsidRPr="006D5155">
        <w:t xml:space="preserve">Following </w:t>
      </w:r>
      <w:hyperlink w:anchor="clas2012" w:history="1">
        <w:proofErr w:type="spellStart"/>
        <w:r w:rsidR="00907C33" w:rsidRPr="006D5155">
          <w:rPr>
            <w:rStyle w:val="Hyperlink"/>
            <w:rFonts w:ascii="Ebrima" w:hAnsi="Ebrima"/>
          </w:rPr>
          <w:t>Clas</w:t>
        </w:r>
        <w:proofErr w:type="spellEnd"/>
        <w:r w:rsidR="00907C33" w:rsidRPr="006D5155">
          <w:rPr>
            <w:rStyle w:val="Hyperlink"/>
            <w:rFonts w:ascii="Ebrima" w:hAnsi="Ebrima"/>
          </w:rPr>
          <w:t xml:space="preserve"> et al. (2012)</w:t>
        </w:r>
      </w:hyperlink>
      <w:r w:rsidR="00907C33" w:rsidRPr="006D5155">
        <w:t xml:space="preserve">, we used a default minimum cluster size of 100 voxels. </w:t>
      </w:r>
      <w:r w:rsidR="004F09A7" w:rsidRPr="006D5155">
        <w:t xml:space="preserve">The potential lesions flagged by the algorithm </w:t>
      </w:r>
      <w:r w:rsidRPr="006D5155">
        <w:t xml:space="preserve">are then manually reviewed, </w:t>
      </w:r>
      <w:r w:rsidR="00726A3E" w:rsidRPr="006D5155">
        <w:t>selected,</w:t>
      </w:r>
      <w:r w:rsidRPr="006D5155">
        <w:t xml:space="preserve"> and modified</w:t>
      </w:r>
      <w:r w:rsidR="00907C33" w:rsidRPr="006D5155">
        <w:t>, resulting in a binary voxel-</w:t>
      </w:r>
      <w:r w:rsidR="0092612E" w:rsidRPr="006D5155">
        <w:t>wise</w:t>
      </w:r>
      <w:r w:rsidR="00907C33" w:rsidRPr="006D5155">
        <w:t xml:space="preserve"> lesion map.</w:t>
      </w:r>
    </w:p>
    <w:p w14:paraId="55B6E3C5" w14:textId="1528546D" w:rsidR="003B65EB" w:rsidRPr="006D5155" w:rsidRDefault="00471D19" w:rsidP="005A7ED5">
      <w:pPr>
        <w:rPr>
          <w:color w:val="FF9933"/>
        </w:rPr>
      </w:pPr>
      <w:r w:rsidRPr="006D5155">
        <w:lastRenderedPageBreak/>
        <w:t>For p</w:t>
      </w:r>
      <w:r w:rsidR="00302C6D" w:rsidRPr="006D5155">
        <w:t>atients that suffered from both a haemorrhagic stroke as well as an infarct, and as a result exhibited two</w:t>
      </w:r>
      <w:r w:rsidR="004148D1" w:rsidRPr="006D5155">
        <w:t xml:space="preserve"> lesion</w:t>
      </w:r>
      <w:r w:rsidRPr="006D5155">
        <w:t>s of different intensities (</w:t>
      </w:r>
      <w:commentRangeStart w:id="108"/>
      <w:r w:rsidRPr="006D5155">
        <w:t xml:space="preserve">typically hyperintense for the haemorrhage </w:t>
      </w:r>
      <w:r w:rsidR="00563895" w:rsidRPr="006D5155">
        <w:t xml:space="preserve">and </w:t>
      </w:r>
      <w:r w:rsidRPr="006D5155">
        <w:t xml:space="preserve">hypointense for the </w:t>
      </w:r>
      <w:r w:rsidR="00563895" w:rsidRPr="006D5155">
        <w:t>infarct</w:t>
      </w:r>
      <w:commentRangeEnd w:id="108"/>
      <w:r w:rsidR="00C31192">
        <w:rPr>
          <w:rStyle w:val="Kommentarzeichen"/>
        </w:rPr>
        <w:commentReference w:id="108"/>
      </w:r>
      <w:r w:rsidR="00563895" w:rsidRPr="006D5155">
        <w:t>)</w:t>
      </w:r>
      <w:r w:rsidR="00061276" w:rsidRPr="006D5155">
        <w:t>,</w:t>
      </w:r>
      <w:r w:rsidR="00563895" w:rsidRPr="006D5155">
        <w:t xml:space="preserve"> </w:t>
      </w:r>
      <w:r w:rsidRPr="006D5155">
        <w:t>t</w:t>
      </w:r>
      <w:r w:rsidR="004148D1" w:rsidRPr="006D5155">
        <w:t>he Clusterize algorithm was applied separately for each intensity. Afterwards, the corresponding lesion maps were added and corrected for potential overlaps using a custom MATLAB</w:t>
      </w:r>
      <w:r w:rsidRPr="006D5155">
        <w:t xml:space="preserve"> </w:t>
      </w:r>
      <w:r w:rsidR="004148D1" w:rsidRPr="006D5155">
        <w:t>script.</w:t>
      </w:r>
      <w:r w:rsidR="002A50CB" w:rsidRPr="006D5155">
        <w:t xml:space="preserve"> Every patient’s resulting lesion map </w:t>
      </w:r>
      <w:proofErr w:type="gramStart"/>
      <w:r w:rsidR="002A50CB" w:rsidRPr="006D5155">
        <w:t>was visually inspected</w:t>
      </w:r>
      <w:proofErr w:type="gramEnd"/>
      <w:r w:rsidR="002A50CB" w:rsidRPr="006D5155">
        <w:t xml:space="preserve"> for its </w:t>
      </w:r>
      <w:ins w:id="109" w:author="Lisa" w:date="2022-09-09T17:25:00Z">
        <w:r w:rsidR="00164279">
          <w:t xml:space="preserve">good </w:t>
        </w:r>
      </w:ins>
      <w:proofErr w:type="spellStart"/>
      <w:ins w:id="110" w:author="Lisa" w:date="2022-09-09T17:27:00Z">
        <w:r w:rsidR="00164279">
          <w:t>match</w:t>
        </w:r>
      </w:ins>
      <w:del w:id="111" w:author="Lisa" w:date="2022-09-09T17:25:00Z">
        <w:r w:rsidR="002A50CB" w:rsidRPr="006D5155" w:rsidDel="00164279">
          <w:delText xml:space="preserve">correctness </w:delText>
        </w:r>
      </w:del>
      <w:r w:rsidR="002A50CB" w:rsidRPr="006D5155">
        <w:t>by</w:t>
      </w:r>
      <w:proofErr w:type="spellEnd"/>
      <w:r w:rsidR="002A50CB" w:rsidRPr="006D5155">
        <w:t xml:space="preserve"> overlaying it on top of the anatomical scan using the </w:t>
      </w:r>
      <w:r w:rsidR="00201C43" w:rsidRPr="006D5155">
        <w:t>MRIcron</w:t>
      </w:r>
      <w:r w:rsidR="002A50CB" w:rsidRPr="006D5155">
        <w:t xml:space="preserve"> software (</w:t>
      </w:r>
      <w:proofErr w:type="spellStart"/>
      <w:r>
        <w:fldChar w:fldCharType="begin"/>
      </w:r>
      <w:r>
        <w:instrText xml:space="preserve"> HYPERLINK \l "rordenbrett2000" </w:instrText>
      </w:r>
      <w:r>
        <w:fldChar w:fldCharType="separate"/>
      </w:r>
      <w:r w:rsidR="00EA6BA6" w:rsidRPr="006D5155">
        <w:rPr>
          <w:rStyle w:val="Hyperlink"/>
          <w:rFonts w:ascii="Ebrima" w:hAnsi="Ebrima"/>
        </w:rPr>
        <w:t>Rorden</w:t>
      </w:r>
      <w:proofErr w:type="spellEnd"/>
      <w:r w:rsidR="00EA6BA6" w:rsidRPr="006D5155">
        <w:rPr>
          <w:rStyle w:val="Hyperlink"/>
          <w:rFonts w:ascii="Ebrima" w:hAnsi="Ebrima"/>
        </w:rPr>
        <w:t xml:space="preserve"> &amp; Brett, 2000</w:t>
      </w:r>
      <w:r>
        <w:rPr>
          <w:rStyle w:val="Hyperlink"/>
          <w:rFonts w:ascii="Ebrima" w:hAnsi="Ebrima"/>
        </w:rPr>
        <w:fldChar w:fldCharType="end"/>
      </w:r>
      <w:r w:rsidR="00EA6BA6" w:rsidRPr="006D5155">
        <w:t xml:space="preserve">; </w:t>
      </w:r>
      <w:hyperlink r:id="rId11" w:history="1">
        <w:r w:rsidR="00EA6BA6" w:rsidRPr="006D5155">
          <w:rPr>
            <w:rStyle w:val="Hyperlink"/>
            <w:rFonts w:ascii="Ebrima" w:hAnsi="Ebrima"/>
          </w:rPr>
          <w:t>NITRC, 20</w:t>
        </w:r>
        <w:r w:rsidR="004331E1" w:rsidRPr="006D5155">
          <w:rPr>
            <w:rStyle w:val="Hyperlink"/>
            <w:rFonts w:ascii="Ebrima" w:hAnsi="Ebrima"/>
          </w:rPr>
          <w:t>08</w:t>
        </w:r>
      </w:hyperlink>
      <w:r w:rsidR="002A50CB" w:rsidRPr="006D5155">
        <w:t>).</w:t>
      </w:r>
    </w:p>
    <w:p w14:paraId="1A5C8EFD" w14:textId="0A4346AB" w:rsidR="006A5AAF" w:rsidRPr="006D5155" w:rsidRDefault="00CA589B" w:rsidP="00D31EC1">
      <w:r w:rsidRPr="006D5155">
        <w:t xml:space="preserve">Thereafter, the </w:t>
      </w:r>
      <w:ins w:id="112" w:author="Lisa" w:date="2022-09-09T17:28:00Z">
        <w:r w:rsidR="00ED44FD">
          <w:t>‘</w:t>
        </w:r>
      </w:ins>
      <w:r w:rsidRPr="006D5155">
        <w:t xml:space="preserve">Clinical </w:t>
      </w:r>
      <w:ins w:id="113" w:author="Lisa" w:date="2022-09-09T17:28:00Z">
        <w:r w:rsidR="00ED44FD">
          <w:t>T</w:t>
        </w:r>
      </w:ins>
      <w:del w:id="114" w:author="Lisa" w:date="2022-09-09T17:28:00Z">
        <w:r w:rsidRPr="006D5155" w:rsidDel="00ED44FD">
          <w:delText>t</w:delText>
        </w:r>
      </w:del>
      <w:r w:rsidRPr="006D5155">
        <w:t>oolbox</w:t>
      </w:r>
      <w:ins w:id="115" w:author="Lisa" w:date="2022-09-09T17:28:00Z">
        <w:r w:rsidR="00ED44FD">
          <w:t>’</w:t>
        </w:r>
      </w:ins>
      <w:r w:rsidRPr="006D5155">
        <w:t xml:space="preserve"> (</w:t>
      </w:r>
      <w:proofErr w:type="spellStart"/>
      <w:r>
        <w:fldChar w:fldCharType="begin"/>
      </w:r>
      <w:r>
        <w:instrText xml:space="preserve"> HYPERLINK \l "rorden2012" </w:instrText>
      </w:r>
      <w:r>
        <w:fldChar w:fldCharType="separate"/>
      </w:r>
      <w:r w:rsidR="004331E1" w:rsidRPr="006D5155">
        <w:rPr>
          <w:rStyle w:val="Hyperlink"/>
          <w:rFonts w:ascii="Ebrima" w:hAnsi="Ebrima"/>
        </w:rPr>
        <w:t>Rorden</w:t>
      </w:r>
      <w:proofErr w:type="spellEnd"/>
      <w:r w:rsidR="004331E1" w:rsidRPr="006D5155">
        <w:rPr>
          <w:rStyle w:val="Hyperlink"/>
          <w:rFonts w:ascii="Ebrima" w:hAnsi="Ebrima"/>
        </w:rPr>
        <w:t xml:space="preserve"> et al., 2012</w:t>
      </w:r>
      <w:r>
        <w:rPr>
          <w:rStyle w:val="Hyperlink"/>
          <w:rFonts w:ascii="Ebrima" w:hAnsi="Ebrima"/>
        </w:rPr>
        <w:fldChar w:fldCharType="end"/>
      </w:r>
      <w:r w:rsidR="004331E1" w:rsidRPr="006D5155">
        <w:t xml:space="preserve">; </w:t>
      </w:r>
      <w:hyperlink r:id="rId12" w:history="1">
        <w:r w:rsidR="004331E1" w:rsidRPr="006D5155">
          <w:rPr>
            <w:rStyle w:val="Hyperlink"/>
            <w:rFonts w:ascii="Ebrima" w:hAnsi="Ebrima"/>
          </w:rPr>
          <w:t>NITRC, 2014</w:t>
        </w:r>
      </w:hyperlink>
      <w:r w:rsidR="004331E1" w:rsidRPr="006D5155">
        <w:t xml:space="preserve">) </w:t>
      </w:r>
      <w:ins w:id="116" w:author="Lisa" w:date="2022-09-09T17:41:00Z">
        <w:r w:rsidR="003330EA">
          <w:t xml:space="preserve">for SPM </w:t>
        </w:r>
      </w:ins>
      <w:r w:rsidRPr="006D5155">
        <w:t>was used to normalise</w:t>
      </w:r>
      <w:r w:rsidR="004148D1" w:rsidRPr="006D5155">
        <w:t xml:space="preserve"> every</w:t>
      </w:r>
      <w:r w:rsidRPr="006D5155">
        <w:t xml:space="preserve"> </w:t>
      </w:r>
      <w:r w:rsidR="004148D1" w:rsidRPr="006D5155">
        <w:t>patient’s anatomical scan, as well as the previously created lesion map</w:t>
      </w:r>
      <w:r w:rsidR="00471D19" w:rsidRPr="006D5155">
        <w:t xml:space="preserve">, to MNI space (Montreal Neurological Institute; </w:t>
      </w:r>
      <w:commentRangeStart w:id="117"/>
      <w:r w:rsidR="00ED44FD">
        <w:rPr>
          <w:rStyle w:val="Hyperlink"/>
          <w:rFonts w:ascii="Ebrima" w:hAnsi="Ebrima"/>
        </w:rPr>
        <w:fldChar w:fldCharType="begin"/>
      </w:r>
      <w:r w:rsidR="00ED44FD">
        <w:rPr>
          <w:rStyle w:val="Hyperlink"/>
          <w:rFonts w:ascii="Ebrima" w:hAnsi="Ebrima"/>
        </w:rPr>
        <w:instrText xml:space="preserve"> HYPERLINK \l "evans1993MNI" </w:instrText>
      </w:r>
      <w:r w:rsidR="00ED44FD">
        <w:rPr>
          <w:rStyle w:val="Hyperlink"/>
          <w:rFonts w:ascii="Ebrima" w:hAnsi="Ebrima"/>
        </w:rPr>
        <w:fldChar w:fldCharType="separate"/>
      </w:r>
      <w:r w:rsidR="007F6BA8" w:rsidRPr="006D5155">
        <w:rPr>
          <w:rStyle w:val="Hyperlink"/>
          <w:rFonts w:ascii="Ebrima" w:hAnsi="Ebrima"/>
        </w:rPr>
        <w:t>Evans et al., 1993</w:t>
      </w:r>
      <w:r w:rsidR="00ED44FD">
        <w:rPr>
          <w:rStyle w:val="Hyperlink"/>
          <w:rFonts w:ascii="Ebrima" w:hAnsi="Ebrima"/>
        </w:rPr>
        <w:fldChar w:fldCharType="end"/>
      </w:r>
      <w:commentRangeEnd w:id="117"/>
      <w:r w:rsidR="00FD5A08">
        <w:rPr>
          <w:rStyle w:val="Kommentarzeichen"/>
        </w:rPr>
        <w:commentReference w:id="117"/>
      </w:r>
      <w:r w:rsidR="00471D19" w:rsidRPr="006D5155">
        <w:t>) wi</w:t>
      </w:r>
      <w:r w:rsidR="007F6BA8" w:rsidRPr="006D5155">
        <w:t>th the standard voxel size of 1</w:t>
      </w:r>
      <w:r w:rsidR="00471D19" w:rsidRPr="006D5155">
        <w:t>mm</w:t>
      </w:r>
      <w:r w:rsidR="00471D19" w:rsidRPr="006D5155">
        <w:rPr>
          <w:vertAlign w:val="superscript"/>
        </w:rPr>
        <w:t>3</w:t>
      </w:r>
      <w:r w:rsidR="00471D19" w:rsidRPr="006D5155">
        <w:t xml:space="preserve">. </w:t>
      </w:r>
      <w:r w:rsidRPr="006D5155">
        <w:t>We used this toolbox for the normalisation process rather than the</w:t>
      </w:r>
      <w:r w:rsidR="007924C0" w:rsidRPr="006D5155">
        <w:t xml:space="preserve"> standard</w:t>
      </w:r>
      <w:r w:rsidRPr="006D5155">
        <w:t xml:space="preserve"> SPM12 normalisation </w:t>
      </w:r>
      <w:r w:rsidR="009D6F84" w:rsidRPr="006D5155">
        <w:t xml:space="preserve">function, since it allowed us to normalise the scan </w:t>
      </w:r>
      <w:r w:rsidR="00D31EC1" w:rsidRPr="006D5155">
        <w:t>to an age-matched template</w:t>
      </w:r>
      <w:ins w:id="118" w:author="Lisa" w:date="2022-09-09T17:44:00Z">
        <w:r w:rsidR="000D29A5">
          <w:t xml:space="preserve"> and apply lesion masks</w:t>
        </w:r>
      </w:ins>
      <w:r w:rsidRPr="006D5155">
        <w:t xml:space="preserve">. </w:t>
      </w:r>
      <w:r w:rsidR="009D6F84" w:rsidRPr="006D5155">
        <w:t xml:space="preserve">We </w:t>
      </w:r>
      <w:r w:rsidR="00D31EC1" w:rsidRPr="006D5155">
        <w:t xml:space="preserve">used </w:t>
      </w:r>
      <w:ins w:id="119" w:author="Lisa" w:date="2022-09-09T17:47:00Z">
        <w:r w:rsidR="004353F4">
          <w:t xml:space="preserve">either cost-function masking or </w:t>
        </w:r>
      </w:ins>
      <w:commentRangeStart w:id="120"/>
      <w:r w:rsidR="00D31EC1" w:rsidRPr="006D5155">
        <w:t xml:space="preserve">enantiomorphic correction </w:t>
      </w:r>
      <w:commentRangeEnd w:id="120"/>
      <w:r w:rsidR="004353F4">
        <w:rPr>
          <w:rStyle w:val="Kommentarzeichen"/>
        </w:rPr>
        <w:commentReference w:id="120"/>
      </w:r>
      <w:r w:rsidR="00D31EC1" w:rsidRPr="006D5155">
        <w:t xml:space="preserve">to </w:t>
      </w:r>
      <w:r w:rsidR="009D6F84" w:rsidRPr="006D5155">
        <w:t xml:space="preserve">control for </w:t>
      </w:r>
      <w:r w:rsidR="00D31EC1" w:rsidRPr="006D5155">
        <w:t xml:space="preserve">the </w:t>
      </w:r>
      <w:r w:rsidR="009D6F84" w:rsidRPr="006D5155">
        <w:t xml:space="preserve">lesions during the normalisation process (cf. </w:t>
      </w:r>
      <w:hyperlink w:anchor="karnath2019" w:history="1">
        <w:r w:rsidR="009D6F84" w:rsidRPr="006D5155">
          <w:rPr>
            <w:rStyle w:val="Hyperlink"/>
            <w:rFonts w:ascii="Ebrima" w:hAnsi="Ebrima"/>
          </w:rPr>
          <w:t>Karnath et al., 2019</w:t>
        </w:r>
      </w:hyperlink>
      <w:r w:rsidR="009D6F84" w:rsidRPr="006D5155">
        <w:t>).</w:t>
      </w:r>
      <w:r w:rsidR="00D31EC1" w:rsidRPr="006D5155">
        <w:t xml:space="preserve"> Afterwards, we masked the extracerebral space, as well as the lateral ventricles and cerebellum to optimise the normalisation </w:t>
      </w:r>
      <w:r w:rsidR="00061276" w:rsidRPr="006D5155">
        <w:t xml:space="preserve">by </w:t>
      </w:r>
      <w:r w:rsidR="00D31EC1" w:rsidRPr="006D5155">
        <w:t>using a custom MATLAB script. Lastly</w:t>
      </w:r>
      <w:r w:rsidR="002865F3" w:rsidRPr="006D5155">
        <w:t xml:space="preserve">, the quality of the normalisation was manually checked for every patient’s scan by comparing the normalised brain to the template brain of the given image modality using </w:t>
      </w:r>
      <w:r w:rsidR="00201C43" w:rsidRPr="006D5155">
        <w:t>MRIcron</w:t>
      </w:r>
      <w:r w:rsidR="009679A7" w:rsidRPr="006D5155">
        <w:t xml:space="preserve"> (</w:t>
      </w:r>
      <w:proofErr w:type="spellStart"/>
      <w:r>
        <w:fldChar w:fldCharType="begin"/>
      </w:r>
      <w:r>
        <w:instrText xml:space="preserve"> HYPERLINK \l "rordenbrett2000" </w:instrText>
      </w:r>
      <w:r>
        <w:fldChar w:fldCharType="separate"/>
      </w:r>
      <w:r w:rsidR="009679A7" w:rsidRPr="006D5155">
        <w:rPr>
          <w:rStyle w:val="Hyperlink"/>
          <w:rFonts w:ascii="Ebrima" w:hAnsi="Ebrima"/>
        </w:rPr>
        <w:t>Rorden</w:t>
      </w:r>
      <w:proofErr w:type="spellEnd"/>
      <w:r w:rsidR="009679A7" w:rsidRPr="006D5155">
        <w:rPr>
          <w:rStyle w:val="Hyperlink"/>
          <w:rFonts w:ascii="Ebrima" w:hAnsi="Ebrima"/>
        </w:rPr>
        <w:t xml:space="preserve"> &amp; Brett, 2000</w:t>
      </w:r>
      <w:r>
        <w:rPr>
          <w:rStyle w:val="Hyperlink"/>
          <w:rFonts w:ascii="Ebrima" w:hAnsi="Ebrima"/>
        </w:rPr>
        <w:fldChar w:fldCharType="end"/>
      </w:r>
      <w:r w:rsidR="009679A7" w:rsidRPr="006D5155">
        <w:t>)</w:t>
      </w:r>
      <w:r w:rsidR="00C11106" w:rsidRPr="006D5155">
        <w:t>.</w:t>
      </w:r>
    </w:p>
    <w:p w14:paraId="36B1C9FC" w14:textId="412FC8D3" w:rsidR="00610E4A" w:rsidRPr="006D5155" w:rsidRDefault="00610E4A" w:rsidP="00D31EC1">
      <w:r w:rsidRPr="006D5155">
        <w:br w:type="page"/>
      </w:r>
    </w:p>
    <w:p w14:paraId="78669A35" w14:textId="116C3094" w:rsidR="004A4ACD" w:rsidRPr="006D5155" w:rsidRDefault="000E5F13" w:rsidP="00790AC6">
      <w:pPr>
        <w:pStyle w:val="berschrift2"/>
        <w:numPr>
          <w:ilvl w:val="0"/>
          <w:numId w:val="13"/>
        </w:numPr>
        <w:rPr>
          <w:b w:val="0"/>
        </w:rPr>
      </w:pPr>
      <w:bookmarkStart w:id="121" w:name="_Toc112150472"/>
      <w:bookmarkEnd w:id="98"/>
      <w:r w:rsidRPr="006D5155">
        <w:rPr>
          <w:b w:val="0"/>
        </w:rPr>
        <w:lastRenderedPageBreak/>
        <w:t>Data Analysis</w:t>
      </w:r>
      <w:bookmarkEnd w:id="121"/>
    </w:p>
    <w:p w14:paraId="039DDD30" w14:textId="576DFE8D" w:rsidR="006A5AAF" w:rsidRPr="006D5155" w:rsidRDefault="00A96B43" w:rsidP="00790AC6">
      <w:pPr>
        <w:pStyle w:val="berschrift3"/>
        <w:numPr>
          <w:ilvl w:val="1"/>
          <w:numId w:val="13"/>
        </w:numPr>
      </w:pPr>
      <w:bookmarkStart w:id="122" w:name="_Lesion_Analysis"/>
      <w:bookmarkStart w:id="123" w:name="_Hlk107484121"/>
      <w:bookmarkStart w:id="124" w:name="_Toc112150473"/>
      <w:bookmarkStart w:id="125" w:name="_Hlk107484099"/>
      <w:bookmarkEnd w:id="122"/>
      <w:r w:rsidRPr="006D5155">
        <w:t>Lesion Analysi</w:t>
      </w:r>
      <w:bookmarkEnd w:id="123"/>
      <w:r w:rsidRPr="006D5155">
        <w:t>s</w:t>
      </w:r>
      <w:bookmarkEnd w:id="124"/>
    </w:p>
    <w:p w14:paraId="31E19CD8" w14:textId="34C9B0DD" w:rsidR="00C611B1" w:rsidRPr="006D5155" w:rsidRDefault="008708D1" w:rsidP="008708D1">
      <w:r w:rsidRPr="006D5155">
        <w:t xml:space="preserve">We first used </w:t>
      </w:r>
      <w:r w:rsidR="00201C43" w:rsidRPr="006D5155">
        <w:t>MRIcron</w:t>
      </w:r>
      <w:r w:rsidRPr="006D5155">
        <w:t xml:space="preserve"> (</w:t>
      </w:r>
      <w:commentRangeStart w:id="126"/>
      <w:proofErr w:type="spellStart"/>
      <w:r w:rsidR="00ED44FD">
        <w:rPr>
          <w:rStyle w:val="Hyperlink"/>
          <w:rFonts w:ascii="Ebrima" w:hAnsi="Ebrima"/>
        </w:rPr>
        <w:fldChar w:fldCharType="begin"/>
      </w:r>
      <w:r w:rsidR="00ED44FD">
        <w:rPr>
          <w:rStyle w:val="Hyperlink"/>
          <w:rFonts w:ascii="Ebrima" w:hAnsi="Ebrima"/>
        </w:rPr>
        <w:instrText xml:space="preserve"> HYPERLINK \l "rordenbrett2000" </w:instrText>
      </w:r>
      <w:r w:rsidR="00ED44FD">
        <w:rPr>
          <w:rStyle w:val="Hyperlink"/>
          <w:rFonts w:ascii="Ebrima" w:hAnsi="Ebrima"/>
        </w:rPr>
        <w:fldChar w:fldCharType="separate"/>
      </w:r>
      <w:r w:rsidRPr="006D5155">
        <w:rPr>
          <w:rStyle w:val="Hyperlink"/>
          <w:rFonts w:ascii="Ebrima" w:hAnsi="Ebrima"/>
        </w:rPr>
        <w:t>Rorden</w:t>
      </w:r>
      <w:proofErr w:type="spellEnd"/>
      <w:r w:rsidRPr="006D5155">
        <w:rPr>
          <w:rStyle w:val="Hyperlink"/>
          <w:rFonts w:ascii="Ebrima" w:hAnsi="Ebrima"/>
        </w:rPr>
        <w:t xml:space="preserve"> &amp; Brett, 2000</w:t>
      </w:r>
      <w:r w:rsidR="00ED44FD">
        <w:rPr>
          <w:rStyle w:val="Hyperlink"/>
          <w:rFonts w:ascii="Ebrima" w:hAnsi="Ebrima"/>
        </w:rPr>
        <w:fldChar w:fldCharType="end"/>
      </w:r>
      <w:r w:rsidRPr="006D5155">
        <w:t xml:space="preserve">; </w:t>
      </w:r>
      <w:hyperlink r:id="rId13" w:history="1">
        <w:r w:rsidRPr="006D5155">
          <w:rPr>
            <w:rStyle w:val="Hyperlink"/>
            <w:rFonts w:ascii="Ebrima" w:hAnsi="Ebrima"/>
          </w:rPr>
          <w:t>NITRC, 2008</w:t>
        </w:r>
      </w:hyperlink>
      <w:commentRangeEnd w:id="126"/>
      <w:r w:rsidR="0018438B">
        <w:rPr>
          <w:rStyle w:val="Kommentarzeichen"/>
        </w:rPr>
        <w:commentReference w:id="126"/>
      </w:r>
      <w:r w:rsidRPr="006D5155">
        <w:t>) to create descriptive</w:t>
      </w:r>
      <w:r w:rsidR="003C78B0" w:rsidRPr="006D5155">
        <w:t xml:space="preserve"> lesion</w:t>
      </w:r>
      <w:r w:rsidRPr="006D5155">
        <w:t xml:space="preserve"> overla</w:t>
      </w:r>
      <w:r w:rsidR="0079758D" w:rsidRPr="006D5155">
        <w:t>p</w:t>
      </w:r>
      <w:r w:rsidRPr="006D5155">
        <w:t xml:space="preserve"> and subtraction lesion plots for all relevant groups. </w:t>
      </w:r>
      <w:r w:rsidR="00D92F14" w:rsidRPr="006D5155">
        <w:t>Lesion o</w:t>
      </w:r>
      <w:r w:rsidR="00685B48" w:rsidRPr="006D5155">
        <w:t>verla</w:t>
      </w:r>
      <w:r w:rsidR="0079758D" w:rsidRPr="006D5155">
        <w:t>p</w:t>
      </w:r>
      <w:r w:rsidR="00685B48" w:rsidRPr="006D5155">
        <w:t xml:space="preserve"> plots are topographies of </w:t>
      </w:r>
      <w:r w:rsidR="00DA3C71" w:rsidRPr="006D5155">
        <w:t xml:space="preserve">all patients’ </w:t>
      </w:r>
      <w:r w:rsidR="00685B48" w:rsidRPr="006D5155">
        <w:t>normalised lesion maps</w:t>
      </w:r>
      <w:r w:rsidR="0079758D" w:rsidRPr="006D5155">
        <w:t xml:space="preserve">. </w:t>
      </w:r>
      <w:r w:rsidR="00C611B1" w:rsidRPr="006D5155">
        <w:t>Subtraction plots are maps that showcase which areas of the brain exhibit lesions more frequently in one patient group (typically with the cognitive deficit of interest) compared to another one (without the deficit of interest</w:t>
      </w:r>
      <w:r w:rsidR="008E559D" w:rsidRPr="006D5155">
        <w:t>). This is done by subtracting the lesion overlap map of the patient group without the deficit from the overlap map of the group that exhibits the deficit in a voxel-wise manner</w:t>
      </w:r>
      <w:r w:rsidR="00205BF0" w:rsidRPr="006D5155">
        <w:t xml:space="preserve"> </w:t>
      </w:r>
      <w:r w:rsidR="008E559D" w:rsidRPr="006D5155">
        <w:t>(</w:t>
      </w:r>
      <w:r w:rsidR="00205BF0" w:rsidRPr="006D5155">
        <w:t xml:space="preserve">see </w:t>
      </w:r>
      <w:hyperlink w:anchor="dehaankarnath2018" w:history="1">
        <w:r w:rsidR="00205BF0" w:rsidRPr="006D5155">
          <w:rPr>
            <w:rStyle w:val="Hyperlink"/>
            <w:rFonts w:ascii="Ebrima" w:hAnsi="Ebrima"/>
          </w:rPr>
          <w:t xml:space="preserve">de </w:t>
        </w:r>
        <w:proofErr w:type="spellStart"/>
        <w:r w:rsidR="00205BF0" w:rsidRPr="006D5155">
          <w:rPr>
            <w:rStyle w:val="Hyperlink"/>
            <w:rFonts w:ascii="Ebrima" w:hAnsi="Ebrima"/>
          </w:rPr>
          <w:t>Haan</w:t>
        </w:r>
        <w:proofErr w:type="spellEnd"/>
        <w:r w:rsidR="00205BF0" w:rsidRPr="006D5155">
          <w:rPr>
            <w:rStyle w:val="Hyperlink"/>
            <w:rFonts w:ascii="Ebrima" w:hAnsi="Ebrima"/>
          </w:rPr>
          <w:t xml:space="preserve"> &amp; </w:t>
        </w:r>
        <w:proofErr w:type="spellStart"/>
        <w:r w:rsidR="00205BF0" w:rsidRPr="006D5155">
          <w:rPr>
            <w:rStyle w:val="Hyperlink"/>
            <w:rFonts w:ascii="Ebrima" w:hAnsi="Ebrima"/>
          </w:rPr>
          <w:t>Karnath</w:t>
        </w:r>
        <w:proofErr w:type="spellEnd"/>
        <w:r w:rsidR="00205BF0" w:rsidRPr="006D5155">
          <w:rPr>
            <w:rStyle w:val="Hyperlink"/>
            <w:rFonts w:ascii="Ebrima" w:hAnsi="Ebrima"/>
          </w:rPr>
          <w:t>, 2018</w:t>
        </w:r>
      </w:hyperlink>
      <w:r w:rsidR="00205BF0" w:rsidRPr="006D5155">
        <w:t xml:space="preserve"> for an overview</w:t>
      </w:r>
      <w:r w:rsidR="00C611B1" w:rsidRPr="006D5155">
        <w:t xml:space="preserve">). </w:t>
      </w:r>
      <w:r w:rsidR="00E11B80" w:rsidRPr="006D5155">
        <w:t xml:space="preserve">The resulting topographies were interpreted by referencing the </w:t>
      </w:r>
      <w:proofErr w:type="spellStart"/>
      <w:r w:rsidR="00E11B80" w:rsidRPr="006D5155">
        <w:t>Brainnetome</w:t>
      </w:r>
      <w:proofErr w:type="spellEnd"/>
      <w:r w:rsidR="00E11B80" w:rsidRPr="006D5155">
        <w:t xml:space="preserve"> atlas (</w:t>
      </w:r>
      <w:hyperlink w:anchor="fan2016" w:history="1">
        <w:r w:rsidR="00E11B80" w:rsidRPr="006D5155">
          <w:rPr>
            <w:rStyle w:val="Hyperlink"/>
            <w:rFonts w:ascii="Ebrima" w:hAnsi="Ebrima"/>
          </w:rPr>
          <w:t>Fan et al., 2016</w:t>
        </w:r>
      </w:hyperlink>
      <w:ins w:id="127" w:author="Lisa" w:date="2022-09-09T18:09:00Z">
        <w:r w:rsidR="00965CF5">
          <w:rPr>
            <w:rStyle w:val="Hyperlink"/>
            <w:rFonts w:ascii="Ebrima" w:hAnsi="Ebrima"/>
          </w:rPr>
          <w:t>; for more details, see 3.3</w:t>
        </w:r>
      </w:ins>
      <w:r w:rsidR="00E11B80" w:rsidRPr="006D5155">
        <w:t xml:space="preserve">). </w:t>
      </w:r>
    </w:p>
    <w:p w14:paraId="6D723E20" w14:textId="30248D90" w:rsidR="00271097" w:rsidRPr="006D5155" w:rsidRDefault="00271097" w:rsidP="008708D1">
      <w:r w:rsidRPr="006D5155">
        <w:t xml:space="preserve">Subsequently, we analysed the voxel-based lesion maps using mass-univariate general linear models (GLMs) with </w:t>
      </w:r>
      <w:del w:id="128" w:author="Lisa" w:date="2022-09-09T18:15:00Z">
        <w:r w:rsidRPr="006D5155" w:rsidDel="00931A6F">
          <w:delText xml:space="preserve">the </w:delText>
        </w:r>
      </w:del>
      <w:ins w:id="129" w:author="Lisa" w:date="2022-09-09T18:15:00Z">
        <w:r w:rsidR="00931A6F">
          <w:t>‘</w:t>
        </w:r>
      </w:ins>
      <w:proofErr w:type="spellStart"/>
      <w:r w:rsidRPr="006D5155">
        <w:t>NiiStat</w:t>
      </w:r>
      <w:proofErr w:type="spellEnd"/>
      <w:ins w:id="130" w:author="Lisa" w:date="2022-09-09T18:15:00Z">
        <w:r w:rsidR="00931A6F">
          <w:t>’</w:t>
        </w:r>
      </w:ins>
      <w:r w:rsidRPr="006D5155">
        <w:t xml:space="preserve"> </w:t>
      </w:r>
      <w:del w:id="131" w:author="Lisa" w:date="2022-09-09T18:15:00Z">
        <w:r w:rsidRPr="006D5155" w:rsidDel="00931A6F">
          <w:delText xml:space="preserve">toolbox </w:delText>
        </w:r>
      </w:del>
      <w:r w:rsidRPr="006D5155">
        <w:t>(</w:t>
      </w:r>
      <w:commentRangeStart w:id="132"/>
      <w:r w:rsidR="00ED44FD">
        <w:rPr>
          <w:rStyle w:val="Hyperlink"/>
          <w:rFonts w:ascii="Ebrima" w:hAnsi="Ebrima"/>
        </w:rPr>
        <w:fldChar w:fldCharType="begin"/>
      </w:r>
      <w:r w:rsidR="00ED44FD">
        <w:rPr>
          <w:rStyle w:val="Hyperlink"/>
          <w:rFonts w:ascii="Ebrima" w:hAnsi="Ebrima"/>
        </w:rPr>
        <w:instrText xml:space="preserve"> HYPERLINK "https://www.nitrc.org/projects/niistat/" </w:instrText>
      </w:r>
      <w:r w:rsidR="00ED44FD">
        <w:rPr>
          <w:rStyle w:val="Hyperlink"/>
          <w:rFonts w:ascii="Ebrima" w:hAnsi="Ebrima"/>
        </w:rPr>
        <w:fldChar w:fldCharType="separate"/>
      </w:r>
      <w:r w:rsidR="00201C43" w:rsidRPr="006D5155">
        <w:rPr>
          <w:rStyle w:val="Hyperlink"/>
          <w:rFonts w:ascii="Ebrima" w:hAnsi="Ebrima"/>
        </w:rPr>
        <w:t>NITRC, 2014</w:t>
      </w:r>
      <w:r w:rsidR="00ED44FD">
        <w:rPr>
          <w:rStyle w:val="Hyperlink"/>
          <w:rFonts w:ascii="Ebrima" w:hAnsi="Ebrima"/>
        </w:rPr>
        <w:fldChar w:fldCharType="end"/>
      </w:r>
      <w:commentRangeEnd w:id="132"/>
      <w:r w:rsidR="00931A6F">
        <w:rPr>
          <w:rStyle w:val="Kommentarzeichen"/>
        </w:rPr>
        <w:commentReference w:id="132"/>
      </w:r>
      <w:r w:rsidR="00201C43" w:rsidRPr="006D5155">
        <w:t>) to identify voxels</w:t>
      </w:r>
      <w:del w:id="133" w:author="Smaczny, Stefan" w:date="2022-09-05T17:18:00Z">
        <w:r w:rsidR="00201C43" w:rsidRPr="006D5155" w:rsidDel="00CE2B32">
          <w:delText>,</w:delText>
        </w:r>
      </w:del>
      <w:r w:rsidR="00201C43" w:rsidRPr="006D5155">
        <w:t xml:space="preserve"> for which damage is associated with a more severe behavioural deficit. We performed one-sided tests at p&lt;0.05 and corrected for family-wise errors by employing 5000 permutations with maximum statistic permutation (</w:t>
      </w:r>
      <w:hyperlink w:anchor="nicholsholmes2001" w:history="1">
        <w:r w:rsidR="00201C43" w:rsidRPr="006D5155">
          <w:rPr>
            <w:rStyle w:val="Hyperlink"/>
            <w:rFonts w:ascii="Ebrima" w:hAnsi="Ebrima"/>
          </w:rPr>
          <w:t>Nichols &amp; Holmes, 200</w:t>
        </w:r>
        <w:r w:rsidR="00205BF0" w:rsidRPr="006D5155">
          <w:rPr>
            <w:rStyle w:val="Hyperlink"/>
            <w:rFonts w:ascii="Ebrima" w:hAnsi="Ebrima"/>
          </w:rPr>
          <w:t>2</w:t>
        </w:r>
      </w:hyperlink>
      <w:r w:rsidR="00201C43" w:rsidRPr="006D5155">
        <w:t>).</w:t>
      </w:r>
    </w:p>
    <w:p w14:paraId="2836938E" w14:textId="27AE961E" w:rsidR="00BD282F" w:rsidRPr="006D5155" w:rsidRDefault="00BD282F" w:rsidP="00BD282F">
      <w:r w:rsidRPr="006D5155">
        <w:t xml:space="preserve">At first, we analysed it for the entire patient sample to identify damage to which voxels is generally associated with more severe symptoms. Then, we repeated the analysis separately for the female and male patient </w:t>
      </w:r>
      <w:ins w:id="134" w:author="Lisa" w:date="2022-09-09T18:23:00Z">
        <w:r w:rsidR="008225C9">
          <w:t>sub</w:t>
        </w:r>
      </w:ins>
      <w:r w:rsidRPr="006D5155">
        <w:t>sample</w:t>
      </w:r>
      <w:ins w:id="135" w:author="Lisa" w:date="2022-09-09T18:23:00Z">
        <w:r w:rsidR="008225C9">
          <w:t>s</w:t>
        </w:r>
      </w:ins>
      <w:r w:rsidRPr="006D5155">
        <w:t xml:space="preserve">, to investigate if different clusters of voxels are associated with neglect severity in women and men. </w:t>
      </w:r>
    </w:p>
    <w:bookmarkEnd w:id="125"/>
    <w:p w14:paraId="143E8C38" w14:textId="77777777" w:rsidR="009731CF" w:rsidRPr="006D5155" w:rsidRDefault="009731CF" w:rsidP="009731CF"/>
    <w:p w14:paraId="247AD319" w14:textId="2A4C848D" w:rsidR="00CA0BD8" w:rsidRPr="006D5155" w:rsidRDefault="00B9706B" w:rsidP="00790AC6">
      <w:pPr>
        <w:pStyle w:val="berschrift3"/>
        <w:numPr>
          <w:ilvl w:val="1"/>
          <w:numId w:val="13"/>
        </w:numPr>
      </w:pPr>
      <w:bookmarkStart w:id="136" w:name="_Whole-brain_Disconnectivity_Mapping"/>
      <w:bookmarkStart w:id="137" w:name="_Toc112150474"/>
      <w:bookmarkEnd w:id="136"/>
      <w:r w:rsidRPr="006D5155">
        <w:t>Whole-</w:t>
      </w:r>
      <w:ins w:id="138" w:author="Lisa" w:date="2022-09-09T18:24:00Z">
        <w:r w:rsidR="001A7603">
          <w:t>B</w:t>
        </w:r>
      </w:ins>
      <w:del w:id="139" w:author="Lisa" w:date="2022-09-09T18:24:00Z">
        <w:r w:rsidRPr="006D5155" w:rsidDel="001A7603">
          <w:delText>b</w:delText>
        </w:r>
      </w:del>
      <w:r w:rsidRPr="006D5155">
        <w:t>rain Disconnectivity M</w:t>
      </w:r>
      <w:r w:rsidR="00CA0BD8" w:rsidRPr="006D5155">
        <w:t>apping</w:t>
      </w:r>
      <w:bookmarkEnd w:id="137"/>
    </w:p>
    <w:p w14:paraId="0E9B1AFE" w14:textId="1D7ECFD2" w:rsidR="00836643" w:rsidRPr="006D5155" w:rsidRDefault="00EC1141" w:rsidP="00601FFB">
      <w:r w:rsidRPr="006D5155">
        <w:t xml:space="preserve">To identify which WM tracts were damaged by the focal stroke-induced lesions, we used the </w:t>
      </w:r>
      <w:ins w:id="140" w:author="Lisa" w:date="2022-09-09T18:25:00Z">
        <w:r w:rsidR="0061536B">
          <w:t>‘</w:t>
        </w:r>
      </w:ins>
      <w:r w:rsidR="00C3717E" w:rsidRPr="006D5155">
        <w:t>Lesion Quantification Toolkit</w:t>
      </w:r>
      <w:ins w:id="141" w:author="Lisa" w:date="2022-09-09T18:25:00Z">
        <w:r w:rsidR="0061536B">
          <w:t>’</w:t>
        </w:r>
      </w:ins>
      <w:r w:rsidR="00C3717E" w:rsidRPr="006D5155">
        <w:t xml:space="preserve"> (</w:t>
      </w:r>
      <w:commentRangeStart w:id="142"/>
      <w:r w:rsidR="00C3717E" w:rsidRPr="006D5155">
        <w:t>LQT</w:t>
      </w:r>
      <w:commentRangeEnd w:id="142"/>
      <w:r w:rsidR="0061536B">
        <w:rPr>
          <w:rStyle w:val="Kommentarzeichen"/>
        </w:rPr>
        <w:commentReference w:id="142"/>
      </w:r>
      <w:r w:rsidR="00C3717E" w:rsidRPr="006D5155">
        <w:t xml:space="preserve">; </w:t>
      </w:r>
      <w:hyperlink w:anchor="griffis2021LQT" w:history="1">
        <w:proofErr w:type="spellStart"/>
        <w:r w:rsidR="00C3717E" w:rsidRPr="006D5155">
          <w:rPr>
            <w:rStyle w:val="Hyperlink"/>
            <w:rFonts w:ascii="Ebrima" w:hAnsi="Ebrima"/>
          </w:rPr>
          <w:t>Griffis</w:t>
        </w:r>
        <w:proofErr w:type="spellEnd"/>
        <w:r w:rsidR="00C3717E" w:rsidRPr="006D5155">
          <w:rPr>
            <w:rStyle w:val="Hyperlink"/>
            <w:rFonts w:ascii="Ebrima" w:hAnsi="Ebrima"/>
          </w:rPr>
          <w:t xml:space="preserve"> et al., 2021</w:t>
        </w:r>
      </w:hyperlink>
      <w:r w:rsidR="00C3717E" w:rsidRPr="006D5155">
        <w:t>)</w:t>
      </w:r>
      <w:r w:rsidRPr="006D5155">
        <w:t>.</w:t>
      </w:r>
      <w:r w:rsidR="0016305E" w:rsidRPr="006D5155">
        <w:t xml:space="preserve"> </w:t>
      </w:r>
      <w:r w:rsidRPr="006D5155">
        <w:t>Based on a patient’s lesio</w:t>
      </w:r>
      <w:r w:rsidR="00F11983" w:rsidRPr="006D5155">
        <w:t>n map, the LQT creates individual WM disconnectivity topographies by identifying all fibres in a given WM tract</w:t>
      </w:r>
      <w:r w:rsidRPr="006D5155">
        <w:t xml:space="preserve"> </w:t>
      </w:r>
      <w:r w:rsidR="00601FFB" w:rsidRPr="006D5155">
        <w:t>that intersect t</w:t>
      </w:r>
      <w:r w:rsidRPr="006D5155">
        <w:t>he lesioned area</w:t>
      </w:r>
      <w:r w:rsidR="00F11983" w:rsidRPr="006D5155">
        <w:t xml:space="preserve">. </w:t>
      </w:r>
      <w:r w:rsidR="00BD282F" w:rsidRPr="006D5155">
        <w:t>To this end,</w:t>
      </w:r>
      <w:r w:rsidRPr="006D5155">
        <w:t xml:space="preserve"> </w:t>
      </w:r>
      <w:r w:rsidR="00BD282F" w:rsidRPr="006D5155">
        <w:t>w</w:t>
      </w:r>
      <w:r w:rsidRPr="006D5155">
        <w:t>e used the HCP-842 tract-wise connectome atlas</w:t>
      </w:r>
      <w:r w:rsidR="00601FFB" w:rsidRPr="006D5155">
        <w:t>, which includes 70 WM tracts and</w:t>
      </w:r>
      <w:r w:rsidRPr="006D5155">
        <w:t xml:space="preserve"> is</w:t>
      </w:r>
      <w:r w:rsidR="00F11983" w:rsidRPr="006D5155">
        <w:t xml:space="preserve"> distributed with </w:t>
      </w:r>
      <w:r w:rsidRPr="006D5155">
        <w:t>the LQT (</w:t>
      </w:r>
      <w:hyperlink w:anchor="yeh2018" w:history="1">
        <w:r w:rsidRPr="006D5155">
          <w:rPr>
            <w:rStyle w:val="Hyperlink"/>
            <w:rFonts w:ascii="Ebrima" w:hAnsi="Ebrima"/>
          </w:rPr>
          <w:t>Yeh et al., 2018</w:t>
        </w:r>
      </w:hyperlink>
      <w:r w:rsidRPr="006D5155">
        <w:t xml:space="preserve">). </w:t>
      </w:r>
    </w:p>
    <w:p w14:paraId="3334C653" w14:textId="24F75C5E" w:rsidR="00AC7987" w:rsidRPr="006D5155" w:rsidRDefault="00601FFB" w:rsidP="00601FFB">
      <w:r w:rsidRPr="006D5155">
        <w:t>More specifically, the LQT embeds the</w:t>
      </w:r>
      <w:r w:rsidR="00836643" w:rsidRPr="006D5155">
        <w:t xml:space="preserve"> binary</w:t>
      </w:r>
      <w:r w:rsidRPr="006D5155">
        <w:t xml:space="preserve"> lesion map as a region-of-interest (ROI) into the tractography atlas and filters </w:t>
      </w:r>
      <w:del w:id="143" w:author="Lisa" w:date="2022-09-09T18:28:00Z">
        <w:r w:rsidRPr="006D5155" w:rsidDel="0061536B">
          <w:delText xml:space="preserve">to </w:delText>
        </w:r>
      </w:del>
      <w:r w:rsidRPr="006D5155">
        <w:t xml:space="preserve">all fibres in a given WM tract that run through the lesioned area. These fibres are considered “disconnected streamlines”, which are then compared to the total number of fibres/streamlines of their associated WM tract to </w:t>
      </w:r>
      <w:r w:rsidR="00836643" w:rsidRPr="006D5155">
        <w:t xml:space="preserve">estimate how severely disconnected that WM tract is. </w:t>
      </w:r>
      <w:r w:rsidR="00D731B7" w:rsidRPr="006D5155">
        <w:t>The resulting topographies</w:t>
      </w:r>
      <w:r w:rsidR="00F11983" w:rsidRPr="006D5155">
        <w:t xml:space="preserve"> describe the percentage of disconnected fibres for every WM voxel and allow </w:t>
      </w:r>
      <w:r w:rsidR="00836643" w:rsidRPr="006D5155">
        <w:t>the topographical</w:t>
      </w:r>
      <w:r w:rsidR="00414B1A" w:rsidRPr="006D5155">
        <w:t xml:space="preserve"> assess</w:t>
      </w:r>
      <w:r w:rsidR="00836643" w:rsidRPr="006D5155">
        <w:t>ment of a</w:t>
      </w:r>
      <w:r w:rsidR="00414B1A" w:rsidRPr="006D5155">
        <w:t xml:space="preserve"> lesion</w:t>
      </w:r>
      <w:r w:rsidR="00836643" w:rsidRPr="006D5155">
        <w:t>’s impact</w:t>
      </w:r>
      <w:r w:rsidR="00414B1A" w:rsidRPr="006D5155">
        <w:t xml:space="preserve"> on </w:t>
      </w:r>
      <w:r w:rsidR="00836643" w:rsidRPr="006D5155">
        <w:t>whole-brain</w:t>
      </w:r>
      <w:r w:rsidR="00414B1A" w:rsidRPr="006D5155">
        <w:t xml:space="preserve"> connectivity.</w:t>
      </w:r>
      <w:r w:rsidR="005436F9" w:rsidRPr="006D5155">
        <w:t xml:space="preserve"> </w:t>
      </w:r>
    </w:p>
    <w:p w14:paraId="46BC1037" w14:textId="4F021508" w:rsidR="00CA0BD8" w:rsidRPr="006D5155" w:rsidRDefault="00211D81" w:rsidP="00700ECE">
      <w:r w:rsidRPr="006D5155">
        <w:t>We additionally used the NiiStat toolbox (</w:t>
      </w:r>
      <w:hyperlink r:id="rId14" w:history="1">
        <w:r w:rsidRPr="006D5155">
          <w:rPr>
            <w:rStyle w:val="Hyperlink"/>
            <w:rFonts w:ascii="Ebrima" w:hAnsi="Ebrima"/>
          </w:rPr>
          <w:t>NITRC, 2014</w:t>
        </w:r>
      </w:hyperlink>
      <w:r w:rsidRPr="006D5155">
        <w:t xml:space="preserve">) to investigate if damage to a specific WM </w:t>
      </w:r>
      <w:del w:id="144" w:author="Lisa" w:date="2022-09-09T18:30:00Z">
        <w:r w:rsidRPr="006D5155" w:rsidDel="0061536B">
          <w:delText xml:space="preserve">tract </w:delText>
        </w:r>
      </w:del>
      <w:ins w:id="145" w:author="Lisa" w:date="2022-09-09T18:30:00Z">
        <w:r w:rsidR="0061536B">
          <w:t>voxel</w:t>
        </w:r>
        <w:r w:rsidR="0061536B" w:rsidRPr="006D5155">
          <w:t xml:space="preserve"> </w:t>
        </w:r>
      </w:ins>
      <w:r w:rsidRPr="006D5155">
        <w:t xml:space="preserve">was significantly associated with more severe behavioural deficits. As already described in </w:t>
      </w:r>
      <w:hyperlink w:anchor="_Lesion_Analysis" w:history="1">
        <w:r w:rsidR="000049F3" w:rsidRPr="006D5155">
          <w:rPr>
            <w:rStyle w:val="Hyperlink"/>
            <w:rFonts w:ascii="Ebrima" w:hAnsi="Ebrima"/>
          </w:rPr>
          <w:t xml:space="preserve">Section </w:t>
        </w:r>
        <w:r w:rsidRPr="006D5155">
          <w:rPr>
            <w:rStyle w:val="Hyperlink"/>
            <w:rFonts w:ascii="Ebrima" w:hAnsi="Ebrima"/>
          </w:rPr>
          <w:t>3.1.</w:t>
        </w:r>
      </w:hyperlink>
      <w:r w:rsidRPr="006D5155">
        <w:t xml:space="preserve"> for the voxel-based lesion-symptom mapping, we repeated this analysis three time</w:t>
      </w:r>
      <w:ins w:id="146" w:author="Smaczny, Stefan" w:date="2022-09-05T17:22:00Z">
        <w:r w:rsidR="00CE2B32">
          <w:t>s</w:t>
        </w:r>
      </w:ins>
      <w:r w:rsidRPr="006D5155">
        <w:t xml:space="preserve">: for the whole patient sample, for the female patients and for the male patients, separately. </w:t>
      </w:r>
    </w:p>
    <w:p w14:paraId="192284CC" w14:textId="77777777" w:rsidR="003C00D2" w:rsidRPr="006D5155" w:rsidRDefault="003C00D2" w:rsidP="00700ECE"/>
    <w:p w14:paraId="76D0A00C" w14:textId="36A64101" w:rsidR="005436F9" w:rsidRPr="006D5155" w:rsidRDefault="00761D5C" w:rsidP="00790AC6">
      <w:pPr>
        <w:pStyle w:val="berschrift3"/>
        <w:numPr>
          <w:ilvl w:val="1"/>
          <w:numId w:val="13"/>
        </w:numPr>
      </w:pPr>
      <w:bookmarkStart w:id="147" w:name="_Region-to-Region_Disconnectivity"/>
      <w:bookmarkStart w:id="148" w:name="_Toc112150475"/>
      <w:bookmarkStart w:id="149" w:name="_Hlk107484211"/>
      <w:bookmarkEnd w:id="147"/>
      <w:r w:rsidRPr="006D5155">
        <w:lastRenderedPageBreak/>
        <w:t>Region-to-</w:t>
      </w:r>
      <w:r w:rsidR="005436F9" w:rsidRPr="006D5155">
        <w:t>R</w:t>
      </w:r>
      <w:r w:rsidR="00346AE4" w:rsidRPr="006D5155">
        <w:t>egion D</w:t>
      </w:r>
      <w:r w:rsidRPr="006D5155">
        <w:t>isconnectivity</w:t>
      </w:r>
      <w:bookmarkEnd w:id="148"/>
    </w:p>
    <w:p w14:paraId="6770036A" w14:textId="2601BD84" w:rsidR="00836643" w:rsidRPr="006D5155" w:rsidRDefault="00836643" w:rsidP="00836643">
      <w:r w:rsidRPr="006D5155">
        <w:t xml:space="preserve">To identify which grey matter regions </w:t>
      </w:r>
      <w:proofErr w:type="gramStart"/>
      <w:r w:rsidRPr="006D5155">
        <w:t>were disconnected</w:t>
      </w:r>
      <w:proofErr w:type="gramEnd"/>
      <w:r w:rsidRPr="006D5155">
        <w:t xml:space="preserve"> from each other due to the stroke-induced</w:t>
      </w:r>
      <w:r w:rsidR="00A4617B" w:rsidRPr="006D5155">
        <w:t xml:space="preserve"> WM </w:t>
      </w:r>
      <w:r w:rsidR="000049F3" w:rsidRPr="006D5155">
        <w:t xml:space="preserve">tract </w:t>
      </w:r>
      <w:r w:rsidR="00A4617B" w:rsidRPr="006D5155">
        <w:t xml:space="preserve">damage as estimated in </w:t>
      </w:r>
      <w:hyperlink w:anchor="_Whole-brain_Disconnectivity_Mapping" w:history="1">
        <w:r w:rsidR="000049F3" w:rsidRPr="006D5155">
          <w:rPr>
            <w:rStyle w:val="Hyperlink"/>
            <w:rFonts w:ascii="Ebrima" w:hAnsi="Ebrima"/>
          </w:rPr>
          <w:t xml:space="preserve">Section </w:t>
        </w:r>
        <w:r w:rsidR="00A4617B" w:rsidRPr="006D5155">
          <w:rPr>
            <w:rStyle w:val="Hyperlink"/>
            <w:rFonts w:ascii="Ebrima" w:hAnsi="Ebrima"/>
          </w:rPr>
          <w:t>3.2.</w:t>
        </w:r>
      </w:hyperlink>
      <w:r w:rsidR="00A4617B" w:rsidRPr="006D5155">
        <w:t>, we once again employed the LQT (</w:t>
      </w:r>
      <w:proofErr w:type="spellStart"/>
      <w:r>
        <w:fldChar w:fldCharType="begin"/>
      </w:r>
      <w:r>
        <w:instrText xml:space="preserve"> HYPERLINK \l "griffis2021LQT" </w:instrText>
      </w:r>
      <w:r>
        <w:fldChar w:fldCharType="separate"/>
      </w:r>
      <w:r w:rsidR="00A4617B" w:rsidRPr="006D5155">
        <w:rPr>
          <w:rStyle w:val="Hyperlink"/>
          <w:rFonts w:ascii="Ebrima" w:hAnsi="Ebrima"/>
        </w:rPr>
        <w:t>Griffis</w:t>
      </w:r>
      <w:proofErr w:type="spellEnd"/>
      <w:r w:rsidR="00A4617B" w:rsidRPr="006D5155">
        <w:rPr>
          <w:rStyle w:val="Hyperlink"/>
          <w:rFonts w:ascii="Ebrima" w:hAnsi="Ebrima"/>
        </w:rPr>
        <w:t xml:space="preserve"> et al., 2021</w:t>
      </w:r>
      <w:r>
        <w:rPr>
          <w:rStyle w:val="Hyperlink"/>
          <w:rFonts w:ascii="Ebrima" w:hAnsi="Ebrima"/>
        </w:rPr>
        <w:fldChar w:fldCharType="end"/>
      </w:r>
      <w:r w:rsidR="00A4617B" w:rsidRPr="006D5155">
        <w:t>) to create parcel-wise disconnectivity matrices for every patient. This was done by combining the HCP-842 connectome atlas (</w:t>
      </w:r>
      <w:hyperlink w:anchor="yeh2018" w:history="1">
        <w:r w:rsidR="00A4617B" w:rsidRPr="006D5155">
          <w:rPr>
            <w:rStyle w:val="Hyperlink"/>
            <w:rFonts w:ascii="Ebrima" w:hAnsi="Ebrima"/>
          </w:rPr>
          <w:t>Yeh et al., 2018</w:t>
        </w:r>
      </w:hyperlink>
      <w:r w:rsidR="00A4617B" w:rsidRPr="006D5155">
        <w:t xml:space="preserve">) with a brain parcellation atlas. We chose the </w:t>
      </w:r>
      <w:proofErr w:type="spellStart"/>
      <w:r w:rsidR="00A4617B" w:rsidRPr="006D5155">
        <w:t>Brainnetome</w:t>
      </w:r>
      <w:proofErr w:type="spellEnd"/>
      <w:r w:rsidR="00A4617B" w:rsidRPr="006D5155">
        <w:t xml:space="preserve"> atlas (BN-246; </w:t>
      </w:r>
      <w:hyperlink w:anchor="fan2016" w:history="1">
        <w:r w:rsidR="00A4617B" w:rsidRPr="006D5155">
          <w:rPr>
            <w:rStyle w:val="Hyperlink"/>
            <w:rFonts w:ascii="Ebrima" w:hAnsi="Ebrima"/>
          </w:rPr>
          <w:t>Fan et al., 2016</w:t>
        </w:r>
      </w:hyperlink>
      <w:r w:rsidR="00A4617B" w:rsidRPr="006D5155">
        <w:t>) as our parcellation atlas, as it was specifically developed for connectivity analyses and includes cortical (n = 210), as well as subcortical (n = 36) regions.</w:t>
      </w:r>
      <w:r w:rsidR="002F1288" w:rsidRPr="006D5155">
        <w:t xml:space="preserve"> Following </w:t>
      </w:r>
      <w:hyperlink w:anchor="griffis2021LQT" w:history="1">
        <w:proofErr w:type="spellStart"/>
        <w:r w:rsidR="002F1288" w:rsidRPr="006D5155">
          <w:rPr>
            <w:rStyle w:val="Hyperlink"/>
            <w:rFonts w:ascii="Ebrima" w:hAnsi="Ebrima"/>
          </w:rPr>
          <w:t>Griffis</w:t>
        </w:r>
        <w:proofErr w:type="spellEnd"/>
        <w:r w:rsidR="002F1288" w:rsidRPr="006D5155">
          <w:rPr>
            <w:rStyle w:val="Hyperlink"/>
            <w:rFonts w:ascii="Ebrima" w:hAnsi="Ebrima"/>
          </w:rPr>
          <w:t xml:space="preserve"> et al.’s (2021)</w:t>
        </w:r>
      </w:hyperlink>
      <w:r w:rsidR="002F1288" w:rsidRPr="006D5155">
        <w:t xml:space="preserve"> recommendations, we defined structural connections between a parcel pair as the </w:t>
      </w:r>
      <w:commentRangeStart w:id="150"/>
      <w:r w:rsidR="002F1288" w:rsidRPr="006D5155">
        <w:t xml:space="preserve">number </w:t>
      </w:r>
      <w:commentRangeEnd w:id="150"/>
      <w:r w:rsidR="00396D24">
        <w:rPr>
          <w:rStyle w:val="Kommentarzeichen"/>
        </w:rPr>
        <w:commentReference w:id="150"/>
      </w:r>
      <w:r w:rsidR="002F1288" w:rsidRPr="006D5155">
        <w:t xml:space="preserve">of fibres that bilaterally end within the two parcels. </w:t>
      </w:r>
      <w:commentRangeStart w:id="151"/>
      <w:r w:rsidR="002F1288" w:rsidRPr="006D5155">
        <w:t xml:space="preserve">Further, we set our binarisation threshold for the calculation of the shortest </w:t>
      </w:r>
      <w:r w:rsidR="001C59D7" w:rsidRPr="006D5155">
        <w:t xml:space="preserve">structural </w:t>
      </w:r>
      <w:r w:rsidR="002F1288" w:rsidRPr="006D5155">
        <w:t>path lengths (SSPLs) to 50% and set the Gaussian smoothing kernel to 2.</w:t>
      </w:r>
      <w:r w:rsidR="007E55FE" w:rsidRPr="006D5155">
        <w:t xml:space="preserve"> </w:t>
      </w:r>
      <w:commentRangeEnd w:id="151"/>
      <w:r w:rsidR="00396D24">
        <w:rPr>
          <w:rStyle w:val="Kommentarzeichen"/>
        </w:rPr>
        <w:commentReference w:id="151"/>
      </w:r>
      <w:r w:rsidR="007E55FE" w:rsidRPr="006D5155">
        <w:t>This resulted in symmetric 246-by-</w:t>
      </w:r>
      <w:r w:rsidR="002C3DC4" w:rsidRPr="006D5155">
        <w:t xml:space="preserve">246 disconnectivity matrices for every patient. </w:t>
      </w:r>
    </w:p>
    <w:p w14:paraId="43F9B1D0" w14:textId="3C424C52" w:rsidR="00205BF0" w:rsidRPr="006D5155" w:rsidRDefault="002C3DC4" w:rsidP="00205BF0">
      <w:r w:rsidRPr="006D5155">
        <w:t xml:space="preserve">In order to assess which direct disconnections between two grey matter regions are significantly associated with increased (i.e., pathological) scores in the behavioural tasks, we used custom MATLAB scripts employing mass-univariate GLMs. For this, we loaded the symmetric 246-by-246 disconnectivity matrices into MATLAB and removed the diagonal and </w:t>
      </w:r>
      <w:ins w:id="152" w:author="Lisa" w:date="2022-09-09T18:45:00Z">
        <w:r w:rsidR="00684ED8">
          <w:t xml:space="preserve">redundant </w:t>
        </w:r>
      </w:ins>
      <w:r w:rsidRPr="006D5155">
        <w:t>elements below it. We also removed any ROI-to-ROI disconnections that are either (physiologically) non-existent in the patient sample or are present in less than 20% of the patient sample (</w:t>
      </w:r>
      <w:ins w:id="153" w:author="Lisa" w:date="2022-09-09T18:47:00Z">
        <w:r w:rsidR="00684ED8">
          <w:t>N(</w:t>
        </w:r>
      </w:ins>
      <w:r w:rsidRPr="006D5155">
        <w:t>All</w:t>
      </w:r>
      <w:ins w:id="154" w:author="Lisa" w:date="2022-09-09T18:47:00Z">
        <w:r w:rsidR="00684ED8">
          <w:t>)</w:t>
        </w:r>
      </w:ins>
      <w:r w:rsidRPr="006D5155">
        <w:t xml:space="preserve"> = 40; </w:t>
      </w:r>
      <w:ins w:id="155" w:author="Lisa" w:date="2022-09-09T18:47:00Z">
        <w:r w:rsidR="00684ED8">
          <w:t>N(</w:t>
        </w:r>
      </w:ins>
      <w:r w:rsidRPr="006D5155">
        <w:t>F</w:t>
      </w:r>
      <w:ins w:id="156" w:author="Lisa" w:date="2022-09-09T18:47:00Z">
        <w:r w:rsidR="00684ED8">
          <w:t>)</w:t>
        </w:r>
      </w:ins>
      <w:r w:rsidRPr="006D5155">
        <w:t xml:space="preserve">= 20; </w:t>
      </w:r>
      <w:ins w:id="157" w:author="Lisa" w:date="2022-09-09T18:47:00Z">
        <w:r w:rsidR="00684ED8">
          <w:t>N(</w:t>
        </w:r>
      </w:ins>
      <w:r w:rsidRPr="006D5155">
        <w:t>M</w:t>
      </w:r>
      <w:ins w:id="158" w:author="Lisa" w:date="2022-09-09T18:47:00Z">
        <w:r w:rsidR="00684ED8">
          <w:t>)</w:t>
        </w:r>
      </w:ins>
      <w:r w:rsidRPr="006D5155">
        <w:t xml:space="preserve"> = 20) (</w:t>
      </w:r>
      <w:commentRangeStart w:id="159"/>
      <w:r w:rsidR="00121A79" w:rsidRPr="006D5155">
        <w:t>cf.</w:t>
      </w:r>
      <w:commentRangeEnd w:id="159"/>
      <w:r w:rsidR="000A76B9">
        <w:rPr>
          <w:rStyle w:val="Kommentarzeichen"/>
        </w:rPr>
        <w:commentReference w:id="159"/>
      </w:r>
      <w:r w:rsidR="00121A79" w:rsidRPr="006D5155">
        <w:t xml:space="preserve"> </w:t>
      </w:r>
      <w:hyperlink w:anchor="herbetduffau2022" w:history="1">
        <w:proofErr w:type="spellStart"/>
        <w:r w:rsidR="00121A79" w:rsidRPr="006D5155">
          <w:rPr>
            <w:rStyle w:val="Hyperlink"/>
            <w:rFonts w:ascii="Ebrima" w:hAnsi="Ebrima"/>
          </w:rPr>
          <w:t>Herbet</w:t>
        </w:r>
        <w:proofErr w:type="spellEnd"/>
        <w:r w:rsidR="00121A79" w:rsidRPr="006D5155">
          <w:rPr>
            <w:rStyle w:val="Hyperlink"/>
            <w:rFonts w:ascii="Ebrima" w:hAnsi="Ebrima"/>
          </w:rPr>
          <w:t xml:space="preserve"> &amp; </w:t>
        </w:r>
        <w:proofErr w:type="spellStart"/>
        <w:r w:rsidR="00121A79" w:rsidRPr="006D5155">
          <w:rPr>
            <w:rStyle w:val="Hyperlink"/>
            <w:rFonts w:ascii="Ebrima" w:hAnsi="Ebrima"/>
          </w:rPr>
          <w:t>Duffau</w:t>
        </w:r>
        <w:proofErr w:type="spellEnd"/>
        <w:r w:rsidR="00121A79" w:rsidRPr="006D5155">
          <w:rPr>
            <w:rStyle w:val="Hyperlink"/>
            <w:rFonts w:ascii="Ebrima" w:hAnsi="Ebrima"/>
          </w:rPr>
          <w:t>, 2022</w:t>
        </w:r>
      </w:hyperlink>
      <w:r w:rsidR="00121A79" w:rsidRPr="006D5155">
        <w:t xml:space="preserve">; </w:t>
      </w:r>
      <w:hyperlink w:anchor="sperberkarnath2017" w:history="1">
        <w:r w:rsidR="00121A79" w:rsidRPr="006D5155">
          <w:rPr>
            <w:rStyle w:val="Hyperlink"/>
            <w:rFonts w:ascii="Ebrima" w:hAnsi="Ebrima"/>
          </w:rPr>
          <w:t>Sperber &amp; Karnath, 2017</w:t>
        </w:r>
      </w:hyperlink>
      <w:r w:rsidRPr="006D5155">
        <w:t xml:space="preserve">). After removing those data, we computed a GLM for </w:t>
      </w:r>
      <w:ins w:id="160" w:author="Lisa" w:date="2022-09-09T18:53:00Z">
        <w:r w:rsidR="00A245B6">
          <w:t xml:space="preserve">each of </w:t>
        </w:r>
      </w:ins>
      <w:r w:rsidRPr="006D5155">
        <w:t xml:space="preserve">the remaining ROI-to-ROI connections, using the </w:t>
      </w:r>
      <w:ins w:id="161" w:author="Lisa" w:date="2022-09-09T18:53:00Z">
        <w:r w:rsidR="00A245B6">
          <w:t xml:space="preserve">corresponding </w:t>
        </w:r>
      </w:ins>
      <w:r w:rsidRPr="006D5155">
        <w:t xml:space="preserve">disconnectivity score as the independent variable and the behavioural score as the dependent variable. </w:t>
      </w:r>
      <w:commentRangeStart w:id="162"/>
      <w:r w:rsidRPr="006D5155">
        <w:t xml:space="preserve">To correct for multiple tests, </w:t>
      </w:r>
      <w:r w:rsidR="00205BF0" w:rsidRPr="006D5155">
        <w:t xml:space="preserve">we performed one-sided tests at </w:t>
      </w:r>
      <w:r w:rsidR="008E559D" w:rsidRPr="006D5155">
        <w:t>different statistical significance levels</w:t>
      </w:r>
      <w:r w:rsidR="00205BF0" w:rsidRPr="006D5155">
        <w:t xml:space="preserve"> and corrected for family-wise errors by employing 50,000 permutations with maximum statistic permutation (</w:t>
      </w:r>
      <w:hyperlink w:anchor="nicholsholmes2001" w:history="1">
        <w:r w:rsidR="00205BF0" w:rsidRPr="006D5155">
          <w:rPr>
            <w:rStyle w:val="Hyperlink"/>
            <w:rFonts w:ascii="Ebrima" w:hAnsi="Ebrima"/>
          </w:rPr>
          <w:t>Nichols &amp; Holmes, 2002</w:t>
        </w:r>
      </w:hyperlink>
      <w:r w:rsidR="00205BF0" w:rsidRPr="006D5155">
        <w:t>).</w:t>
      </w:r>
      <w:r w:rsidR="00645DC2" w:rsidRPr="006D5155">
        <w:t xml:space="preserve"> </w:t>
      </w:r>
      <w:commentRangeEnd w:id="162"/>
      <w:r w:rsidR="006B57F6">
        <w:rPr>
          <w:rStyle w:val="Kommentarzeichen"/>
        </w:rPr>
        <w:commentReference w:id="162"/>
      </w:r>
      <w:r w:rsidR="00645DC2" w:rsidRPr="006D5155">
        <w:t xml:space="preserve">Again, we repeated this analysis for the </w:t>
      </w:r>
      <w:proofErr w:type="gramStart"/>
      <w:r w:rsidR="00645DC2" w:rsidRPr="006D5155">
        <w:t>whole</w:t>
      </w:r>
      <w:proofErr w:type="gramEnd"/>
      <w:r w:rsidR="00645DC2" w:rsidRPr="006D5155">
        <w:t xml:space="preserve"> patient sample, the female patients and the male patients, separately. </w:t>
      </w:r>
    </w:p>
    <w:p w14:paraId="258D977F" w14:textId="15975855" w:rsidR="00205BF0" w:rsidRPr="006D5155" w:rsidRDefault="00A30B44" w:rsidP="00836643">
      <w:r w:rsidRPr="006D5155">
        <w:t xml:space="preserve">Further, we repeated this analysis using a Bayesian correlation approach to confirm our findings as a </w:t>
      </w:r>
      <w:r w:rsidR="003F28FA">
        <w:t>Supplementary</w:t>
      </w:r>
      <w:r w:rsidRPr="006D5155">
        <w:t xml:space="preserve"> analysis (see </w:t>
      </w:r>
      <w:hyperlink w:anchor="_Appendix_C:_Supplementary" w:history="1">
        <w:r w:rsidR="000049F3" w:rsidRPr="006D5155">
          <w:rPr>
            <w:rStyle w:val="Hyperlink"/>
            <w:rFonts w:ascii="Ebrima" w:hAnsi="Ebrima"/>
          </w:rPr>
          <w:t>a</w:t>
        </w:r>
        <w:r w:rsidRPr="006D5155">
          <w:rPr>
            <w:rStyle w:val="Hyperlink"/>
            <w:rFonts w:ascii="Ebrima" w:hAnsi="Ebrima"/>
          </w:rPr>
          <w:t>ppendix C</w:t>
        </w:r>
      </w:hyperlink>
      <w:r w:rsidRPr="006D5155">
        <w:t xml:space="preserve">, </w:t>
      </w:r>
      <w:hyperlink w:anchor="analyisS1" w:history="1">
        <w:r w:rsidR="003F28FA">
          <w:rPr>
            <w:rStyle w:val="Hyperlink"/>
            <w:rFonts w:ascii="Ebrima" w:hAnsi="Ebrima"/>
          </w:rPr>
          <w:t>Supplementary</w:t>
        </w:r>
        <w:r w:rsidRPr="006D5155">
          <w:rPr>
            <w:rStyle w:val="Hyperlink"/>
            <w:rFonts w:ascii="Ebrima" w:hAnsi="Ebrima"/>
          </w:rPr>
          <w:t xml:space="preserve"> analysis 1</w:t>
        </w:r>
      </w:hyperlink>
      <w:r w:rsidRPr="006D5155">
        <w:t>).</w:t>
      </w:r>
    </w:p>
    <w:p w14:paraId="3192723B" w14:textId="08C84C73" w:rsidR="002C3DC4" w:rsidRPr="006D5155" w:rsidRDefault="002C44D8" w:rsidP="00790AC6">
      <w:pPr>
        <w:pStyle w:val="berschrift3"/>
        <w:numPr>
          <w:ilvl w:val="1"/>
          <w:numId w:val="13"/>
        </w:numPr>
      </w:pPr>
      <w:bookmarkStart w:id="163" w:name="_Lesion-induced_Increase_in"/>
      <w:bookmarkStart w:id="164" w:name="_Toc112150476"/>
      <w:bookmarkEnd w:id="163"/>
      <w:r w:rsidRPr="006D5155">
        <w:t xml:space="preserve">Lesion-induced Increase in </w:t>
      </w:r>
      <w:r w:rsidR="002C3DC4" w:rsidRPr="006D5155">
        <w:t>Shortest Structural Path Lengths (SSPLs)</w:t>
      </w:r>
      <w:bookmarkEnd w:id="164"/>
    </w:p>
    <w:p w14:paraId="39FF9FF6" w14:textId="0D467D46" w:rsidR="001A3A9B" w:rsidRPr="006D5155" w:rsidRDefault="000049F3" w:rsidP="002C3DC4">
      <w:r w:rsidRPr="006D5155">
        <w:t>The previously described analyses allow</w:t>
      </w:r>
      <w:r w:rsidR="001A3A9B" w:rsidRPr="006D5155">
        <w:t xml:space="preserve"> for</w:t>
      </w:r>
      <w:r w:rsidRPr="006D5155">
        <w:t xml:space="preserve"> assessing the immediate impact a focal lesion has on direct </w:t>
      </w:r>
      <w:r w:rsidR="001A3A9B" w:rsidRPr="006D5155">
        <w:t>(dis-)</w:t>
      </w:r>
      <w:r w:rsidRPr="006D5155">
        <w:t>connections between two g</w:t>
      </w:r>
      <w:r w:rsidR="001A3A9B" w:rsidRPr="006D5155">
        <w:t xml:space="preserve">iven brain regions. However, they do not account for indirect disconnections, i.e., damaged connections that run via intermediary regions. One way of investigating such indirect disconnections is the increase in indirect shortest structural path lengths (SSPLs). The SSPL score of a parcel pair expresses how many direct connections must be traversed to establish a structural pathway between them, with parcel pairs that </w:t>
      </w:r>
      <w:del w:id="165" w:author="Lisa" w:date="2022-09-09T19:06:00Z">
        <w:r w:rsidR="001A3A9B" w:rsidRPr="006D5155" w:rsidDel="004139FF">
          <w:delText xml:space="preserve">normally </w:delText>
        </w:r>
      </w:del>
      <w:r w:rsidR="001A3A9B" w:rsidRPr="006D5155">
        <w:t>share a direct connection having a score of 1.</w:t>
      </w:r>
    </w:p>
    <w:p w14:paraId="63F4F433" w14:textId="072D7213" w:rsidR="008845B1" w:rsidRPr="006D5155" w:rsidRDefault="009A2D8F" w:rsidP="002C3DC4">
      <w:r w:rsidRPr="006D5155">
        <w:t>We used t</w:t>
      </w:r>
      <w:r w:rsidR="003079A1" w:rsidRPr="006D5155">
        <w:t>he LQT (</w:t>
      </w:r>
      <w:proofErr w:type="spellStart"/>
      <w:r>
        <w:fldChar w:fldCharType="begin"/>
      </w:r>
      <w:r>
        <w:instrText xml:space="preserve"> HYPERLINK \l "griffis2021LQT" </w:instrText>
      </w:r>
      <w:r>
        <w:fldChar w:fldCharType="separate"/>
      </w:r>
      <w:r w:rsidR="003079A1" w:rsidRPr="006D5155">
        <w:rPr>
          <w:rStyle w:val="Hyperlink"/>
          <w:rFonts w:ascii="Ebrima" w:hAnsi="Ebrima"/>
        </w:rPr>
        <w:t>Griffis</w:t>
      </w:r>
      <w:proofErr w:type="spellEnd"/>
      <w:r w:rsidR="003079A1" w:rsidRPr="006D5155">
        <w:rPr>
          <w:rStyle w:val="Hyperlink"/>
          <w:rFonts w:ascii="Ebrima" w:hAnsi="Ebrima"/>
        </w:rPr>
        <w:t xml:space="preserve"> et al., 2021</w:t>
      </w:r>
      <w:r>
        <w:rPr>
          <w:rStyle w:val="Hyperlink"/>
          <w:rFonts w:ascii="Ebrima" w:hAnsi="Ebrima"/>
        </w:rPr>
        <w:fldChar w:fldCharType="end"/>
      </w:r>
      <w:r w:rsidR="003079A1" w:rsidRPr="006D5155">
        <w:t xml:space="preserve">) </w:t>
      </w:r>
      <w:r w:rsidRPr="006D5155">
        <w:t>to calculate</w:t>
      </w:r>
      <w:r w:rsidR="003079A1" w:rsidRPr="006D5155">
        <w:t xml:space="preserve"> the lesion-induced increase </w:t>
      </w:r>
      <w:r w:rsidR="000049F3" w:rsidRPr="006D5155">
        <w:t xml:space="preserve">in SSPLs </w:t>
      </w:r>
      <w:r w:rsidR="003079A1" w:rsidRPr="006D5155">
        <w:t>relative to the provided atlases, which were the HCP-842 connectome atlas (</w:t>
      </w:r>
      <w:hyperlink w:anchor="yeh2018" w:history="1">
        <w:r w:rsidR="003079A1" w:rsidRPr="006D5155">
          <w:rPr>
            <w:rStyle w:val="Hyperlink"/>
            <w:rFonts w:ascii="Ebrima" w:hAnsi="Ebrima"/>
          </w:rPr>
          <w:t>Yeh et al., 2018</w:t>
        </w:r>
      </w:hyperlink>
      <w:r w:rsidR="003079A1" w:rsidRPr="006D5155">
        <w:t>) and the BN-246 parcellation atlas (</w:t>
      </w:r>
      <w:hyperlink w:anchor="fan2016" w:history="1">
        <w:r w:rsidR="003079A1" w:rsidRPr="006D5155">
          <w:rPr>
            <w:rStyle w:val="Hyperlink"/>
            <w:rFonts w:ascii="Ebrima" w:hAnsi="Ebrima"/>
          </w:rPr>
          <w:t>Fan et al., 2016</w:t>
        </w:r>
      </w:hyperlink>
      <w:r w:rsidR="003079A1" w:rsidRPr="006D5155">
        <w:t>) in our case.</w:t>
      </w:r>
      <w:r w:rsidR="00233381" w:rsidRPr="006D5155">
        <w:t xml:space="preserve"> More specifically, </w:t>
      </w:r>
      <w:r w:rsidR="000049F3" w:rsidRPr="006D5155">
        <w:t>the LQT</w:t>
      </w:r>
      <w:r w:rsidR="001A3A9B" w:rsidRPr="006D5155">
        <w:t xml:space="preserve"> first computes a </w:t>
      </w:r>
      <w:r w:rsidR="00233381" w:rsidRPr="006D5155">
        <w:t>SSPL matrix based on the structural connectome described by the atlas as a baseline. Then, based on the previously defined binarisation threshold (i.e., 50%</w:t>
      </w:r>
      <w:del w:id="166" w:author="Lisa" w:date="2022-09-09T19:07:00Z">
        <w:r w:rsidR="00233381" w:rsidRPr="006D5155" w:rsidDel="004139FF">
          <w:delText xml:space="preserve"> in our case</w:delText>
        </w:r>
      </w:del>
      <w:r w:rsidR="00233381" w:rsidRPr="006D5155">
        <w:t xml:space="preserve">), it calculates an individual SSPL matrix for every patient. Here, only fibre tracts/streamlines are considered </w:t>
      </w:r>
      <w:ins w:id="167" w:author="Lisa" w:date="2022-09-09T19:13:00Z">
        <w:r w:rsidR="00416B97">
          <w:t xml:space="preserve">as </w:t>
        </w:r>
      </w:ins>
      <w:ins w:id="168" w:author="Lisa" w:date="2022-09-09T19:19:00Z">
        <w:r w:rsidR="00416B97">
          <w:t>still existing</w:t>
        </w:r>
      </w:ins>
      <w:ins w:id="169" w:author="Lisa" w:date="2022-09-09T19:14:00Z">
        <w:r w:rsidR="00416B97">
          <w:t xml:space="preserve"> </w:t>
        </w:r>
      </w:ins>
      <w:r w:rsidR="00233381" w:rsidRPr="006D5155">
        <w:t xml:space="preserve">that suffered less damage than the defined binarisation threshold. Finally, parcel pairs </w:t>
      </w:r>
      <w:proofErr w:type="gramStart"/>
      <w:r w:rsidR="00233381" w:rsidRPr="006D5155">
        <w:t xml:space="preserve">are </w:t>
      </w:r>
      <w:r w:rsidR="00233381" w:rsidRPr="006D5155">
        <w:lastRenderedPageBreak/>
        <w:t>identified</w:t>
      </w:r>
      <w:proofErr w:type="gramEnd"/>
      <w:r w:rsidR="00233381" w:rsidRPr="006D5155">
        <w:t xml:space="preserve"> </w:t>
      </w:r>
      <w:commentRangeStart w:id="170"/>
      <w:r w:rsidR="00233381" w:rsidRPr="006D5155">
        <w:t>that have a higher SSPL score in the patient-specific SSPL matrix than in the baseline matrix. This results in a symmetric 246-by-246 delta SSPL matrix</w:t>
      </w:r>
      <w:r w:rsidR="00EA6FE6" w:rsidRPr="006D5155">
        <w:t xml:space="preserve"> </w:t>
      </w:r>
      <w:commentRangeEnd w:id="170"/>
      <w:r w:rsidR="004139FF">
        <w:rPr>
          <w:rStyle w:val="Kommentarzeichen"/>
        </w:rPr>
        <w:commentReference w:id="170"/>
      </w:r>
      <w:r w:rsidR="00EA6FE6" w:rsidRPr="006D5155">
        <w:t xml:space="preserve">for every patient, which includes both direct and indirect disconnections. From this, a symmetric 246-by-246 indirect SSPL matrix </w:t>
      </w:r>
      <w:r w:rsidR="001A3A9B" w:rsidRPr="006D5155">
        <w:t xml:space="preserve">is </w:t>
      </w:r>
      <w:r w:rsidR="009A2B8D" w:rsidRPr="006D5155">
        <w:t>created</w:t>
      </w:r>
      <w:r w:rsidR="00EA6FE6" w:rsidRPr="006D5155">
        <w:t xml:space="preserve"> by masking out all disconnections present in the direct disconnection matrix </w:t>
      </w:r>
      <w:commentRangeStart w:id="171"/>
      <w:r w:rsidR="00EA6FE6" w:rsidRPr="006D5155">
        <w:t xml:space="preserve">generated in </w:t>
      </w:r>
      <w:hyperlink w:anchor="_Region-to-Region_Disconnectivity" w:history="1">
        <w:r w:rsidR="00EA6FE6" w:rsidRPr="006D5155">
          <w:rPr>
            <w:rStyle w:val="Hyperlink"/>
            <w:rFonts w:ascii="Ebrima" w:hAnsi="Ebrima"/>
          </w:rPr>
          <w:t>Section 3.3.</w:t>
        </w:r>
      </w:hyperlink>
      <w:commentRangeEnd w:id="171"/>
      <w:r w:rsidR="00E535EF">
        <w:rPr>
          <w:rStyle w:val="Kommentarzeichen"/>
        </w:rPr>
        <w:commentReference w:id="171"/>
      </w:r>
      <w:r w:rsidR="00EA6FE6" w:rsidRPr="006D5155">
        <w:t xml:space="preserve"> </w:t>
      </w:r>
    </w:p>
    <w:p w14:paraId="0C5EE48D" w14:textId="14C4B395" w:rsidR="001C59D7" w:rsidRPr="006D5155" w:rsidRDefault="009A2D8F" w:rsidP="002C3DC4">
      <w:r w:rsidRPr="006D5155">
        <w:t>To investigate if the increase in SSPL</w:t>
      </w:r>
      <w:del w:id="172" w:author="Lisa" w:date="2022-09-09T19:27:00Z">
        <w:r w:rsidRPr="006D5155" w:rsidDel="00B44FC5">
          <w:delText>s</w:delText>
        </w:r>
      </w:del>
      <w:r w:rsidRPr="006D5155">
        <w:t xml:space="preserve"> between two grey matter regions </w:t>
      </w:r>
      <w:del w:id="173" w:author="Lisa" w:date="2022-09-09T19:27:00Z">
        <w:r w:rsidRPr="006D5155" w:rsidDel="00B44FC5">
          <w:delText xml:space="preserve">are </w:delText>
        </w:r>
      </w:del>
      <w:ins w:id="174" w:author="Lisa" w:date="2022-09-09T19:27:00Z">
        <w:r w:rsidR="00B44FC5">
          <w:t>is</w:t>
        </w:r>
        <w:r w:rsidR="00B44FC5" w:rsidRPr="006D5155">
          <w:t xml:space="preserve"> </w:t>
        </w:r>
      </w:ins>
      <w:r w:rsidRPr="006D5155">
        <w:t xml:space="preserve">significantly associated with </w:t>
      </w:r>
      <w:r w:rsidR="00124815" w:rsidRPr="006D5155">
        <w:t>neglect severity</w:t>
      </w:r>
      <w:r w:rsidRPr="006D5155">
        <w:t>,</w:t>
      </w:r>
      <w:r w:rsidR="006969CB" w:rsidRPr="006D5155">
        <w:t xml:space="preserve"> we used custom </w:t>
      </w:r>
      <w:r w:rsidR="00DB6E4A" w:rsidRPr="006D5155">
        <w:t xml:space="preserve">MATLAB scripts to </w:t>
      </w:r>
      <w:r w:rsidR="0084162E" w:rsidRPr="006D5155">
        <w:t>calculate</w:t>
      </w:r>
      <w:r w:rsidR="0049202A" w:rsidRPr="006D5155">
        <w:t xml:space="preserve"> Spearman</w:t>
      </w:r>
      <w:r w:rsidR="009A2B8D" w:rsidRPr="006D5155">
        <w:t xml:space="preserve"> correlations. </w:t>
      </w:r>
      <w:r w:rsidR="00A23268" w:rsidRPr="006D5155">
        <w:t xml:space="preserve">As described in </w:t>
      </w:r>
      <w:hyperlink w:anchor="_Region-to-Region_Disconnectivity" w:history="1">
        <w:r w:rsidR="00A23268" w:rsidRPr="006D5155">
          <w:rPr>
            <w:rStyle w:val="Hyperlink"/>
            <w:rFonts w:ascii="Ebrima" w:hAnsi="Ebrima"/>
          </w:rPr>
          <w:t>Section 3.3.</w:t>
        </w:r>
      </w:hyperlink>
      <w:r w:rsidR="00A23268" w:rsidRPr="006D5155">
        <w:t>, we</w:t>
      </w:r>
      <w:r w:rsidR="00EA6FE6" w:rsidRPr="006D5155">
        <w:t xml:space="preserve"> removed the redundant elements from the matrix, as well as all disconnections that are present in less than 20% of the patient sample.</w:t>
      </w:r>
      <w:r w:rsidR="00645DC2" w:rsidRPr="006D5155">
        <w:t xml:space="preserve"> Then, we calculated a </w:t>
      </w:r>
      <w:r w:rsidR="0084162E" w:rsidRPr="006D5155">
        <w:t>Spearman</w:t>
      </w:r>
      <w:r w:rsidR="00645DC2" w:rsidRPr="006D5155">
        <w:t xml:space="preserve"> correlation </w:t>
      </w:r>
      <w:ins w:id="175" w:author="Lisa" w:date="2022-09-09T19:31:00Z">
        <w:r w:rsidR="00427E5E">
          <w:t xml:space="preserve">for each ROI-to-ROI connection </w:t>
        </w:r>
      </w:ins>
      <w:r w:rsidR="0084162E" w:rsidRPr="006D5155">
        <w:t>using the indirect SSPL increase score</w:t>
      </w:r>
      <w:del w:id="176" w:author="Lisa" w:date="2022-09-09T19:31:00Z">
        <w:r w:rsidR="0084162E" w:rsidRPr="006D5155" w:rsidDel="00AF2337">
          <w:delText>s</w:delText>
        </w:r>
      </w:del>
      <w:r w:rsidR="0084162E" w:rsidRPr="006D5155">
        <w:t xml:space="preserve"> as the independent variable and the behavioural score as the dependent variable. </w:t>
      </w:r>
      <w:r w:rsidR="00645DC2" w:rsidRPr="006D5155">
        <w:t>We repeated this analysis three times</w:t>
      </w:r>
      <w:r w:rsidR="00A23268" w:rsidRPr="006D5155">
        <w:t xml:space="preserve"> </w:t>
      </w:r>
      <w:r w:rsidR="00645DC2" w:rsidRPr="006D5155">
        <w:t xml:space="preserve">– once for the whole patient sample, and then for the male and female subsamples separately. </w:t>
      </w:r>
    </w:p>
    <w:p w14:paraId="152ACC48" w14:textId="696D1C45" w:rsidR="00A30B44" w:rsidRPr="006D5155" w:rsidRDefault="00A30B44" w:rsidP="00A30B44">
      <w:bookmarkStart w:id="177" w:name="_Toc112150477"/>
      <w:r w:rsidRPr="006D5155">
        <w:t xml:space="preserve">Further, we repeated this analysis using a Bayesian correlation approach to </w:t>
      </w:r>
      <w:del w:id="178" w:author="Smaczny, Stefan" w:date="2022-09-05T17:33:00Z">
        <w:r w:rsidRPr="006D5155" w:rsidDel="00E57841">
          <w:delText>confirm our findings</w:delText>
        </w:r>
      </w:del>
      <w:ins w:id="179" w:author="Smaczny, Stefan" w:date="2022-09-05T17:33:00Z">
        <w:r w:rsidR="00E57841">
          <w:t xml:space="preserve">provide a continuous measure of evidence for each </w:t>
        </w:r>
        <w:commentRangeStart w:id="180"/>
        <w:proofErr w:type="spellStart"/>
        <w:r w:rsidR="00E57841">
          <w:t>disconnection</w:t>
        </w:r>
      </w:ins>
      <w:commentRangeEnd w:id="180"/>
      <w:ins w:id="181" w:author="Smaczny, Stefan" w:date="2022-09-05T17:34:00Z">
        <w:r w:rsidR="00E57841">
          <w:rPr>
            <w:rStyle w:val="Kommentarzeichen"/>
          </w:rPr>
          <w:commentReference w:id="180"/>
        </w:r>
      </w:ins>
      <w:del w:id="182" w:author="Smaczny, Stefan" w:date="2022-09-05T17:33:00Z">
        <w:r w:rsidRPr="006D5155" w:rsidDel="00E57841">
          <w:delText xml:space="preserve"> </w:delText>
        </w:r>
      </w:del>
      <w:r w:rsidRPr="006D5155">
        <w:t>as</w:t>
      </w:r>
      <w:proofErr w:type="spellEnd"/>
      <w:r w:rsidRPr="006D5155">
        <w:t xml:space="preserve"> a </w:t>
      </w:r>
      <w:r w:rsidR="003F28FA">
        <w:t>Supplementary</w:t>
      </w:r>
      <w:r w:rsidRPr="006D5155">
        <w:t xml:space="preserve"> analysis (see </w:t>
      </w:r>
      <w:hyperlink w:anchor="_Appendix_C:_Supplementary" w:history="1">
        <w:r w:rsidRPr="006D5155">
          <w:rPr>
            <w:rStyle w:val="Hyperlink"/>
            <w:rFonts w:ascii="Ebrima" w:hAnsi="Ebrima"/>
          </w:rPr>
          <w:t>appendix C</w:t>
        </w:r>
      </w:hyperlink>
      <w:r w:rsidRPr="006D5155">
        <w:t xml:space="preserve">, </w:t>
      </w:r>
      <w:hyperlink w:anchor="analysisS2" w:history="1">
        <w:r w:rsidR="003F28FA">
          <w:rPr>
            <w:rStyle w:val="Hyperlink"/>
            <w:rFonts w:ascii="Ebrima" w:hAnsi="Ebrima"/>
          </w:rPr>
          <w:t>Supplementary</w:t>
        </w:r>
        <w:r w:rsidRPr="006D5155">
          <w:rPr>
            <w:rStyle w:val="Hyperlink"/>
            <w:rFonts w:ascii="Ebrima" w:hAnsi="Ebrima"/>
          </w:rPr>
          <w:t xml:space="preserve"> analysis 2</w:t>
        </w:r>
      </w:hyperlink>
      <w:r w:rsidRPr="006D5155">
        <w:t>).</w:t>
      </w:r>
    </w:p>
    <w:p w14:paraId="40225819" w14:textId="427E154A" w:rsidR="002C3DC4" w:rsidRPr="006D5155" w:rsidRDefault="002F4688" w:rsidP="00790AC6">
      <w:pPr>
        <w:pStyle w:val="berschrift3"/>
        <w:numPr>
          <w:ilvl w:val="1"/>
          <w:numId w:val="13"/>
        </w:numPr>
      </w:pPr>
      <w:r w:rsidRPr="006D5155">
        <w:t xml:space="preserve">Prediction of Patient </w:t>
      </w:r>
      <w:r w:rsidR="004B4C63" w:rsidRPr="006D5155">
        <w:t>Status</w:t>
      </w:r>
      <w:bookmarkEnd w:id="177"/>
    </w:p>
    <w:p w14:paraId="4F2F68CC" w14:textId="29EB10CD" w:rsidR="00DA1C57" w:rsidRPr="006D5155" w:rsidRDefault="006B0A28" w:rsidP="002F4688">
      <w:ins w:id="183" w:author="Lisa" w:date="2022-09-09T19:43:00Z">
        <w:r>
          <w:t>In an exploratory analysis, w</w:t>
        </w:r>
      </w:ins>
      <w:del w:id="184" w:author="Lisa" w:date="2022-09-09T19:43:00Z">
        <w:r w:rsidR="00960CA1" w:rsidRPr="006D5155" w:rsidDel="006B0A28">
          <w:delText>W</w:delText>
        </w:r>
      </w:del>
      <w:r w:rsidR="00960CA1" w:rsidRPr="006D5155">
        <w:t xml:space="preserve">e used a supervised machine learning </w:t>
      </w:r>
      <w:del w:id="185" w:author="Lisa" w:date="2022-09-09T19:39:00Z">
        <w:r w:rsidR="00124815" w:rsidRPr="006D5155" w:rsidDel="00C327B1">
          <w:delText>algorithm</w:delText>
        </w:r>
        <w:r w:rsidR="00960CA1" w:rsidRPr="006D5155" w:rsidDel="00C327B1">
          <w:delText xml:space="preserve"> </w:delText>
        </w:r>
      </w:del>
      <w:ins w:id="186" w:author="Lisa" w:date="2022-09-09T19:39:00Z">
        <w:r w:rsidR="00C327B1">
          <w:t>classifier</w:t>
        </w:r>
        <w:r w:rsidR="00C327B1" w:rsidRPr="006D5155">
          <w:t xml:space="preserve"> </w:t>
        </w:r>
      </w:ins>
      <w:r w:rsidR="00960CA1" w:rsidRPr="006D5155">
        <w:t xml:space="preserve">in the form of a </w:t>
      </w:r>
      <w:ins w:id="187" w:author="Lisa" w:date="2022-09-09T19:40:00Z">
        <w:r w:rsidR="00C327B1">
          <w:t>support vector machine (SVM)</w:t>
        </w:r>
        <w:r w:rsidR="00076A91">
          <w:t>,</w:t>
        </w:r>
        <w:r w:rsidR="00C327B1">
          <w:t xml:space="preserve"> more specifically a </w:t>
        </w:r>
      </w:ins>
      <w:r w:rsidR="00960CA1" w:rsidRPr="006D5155">
        <w:t xml:space="preserve">nu-support vector classification (nu-SVC; </w:t>
      </w:r>
      <w:hyperlink w:anchor="schölkopf2000" w:history="1">
        <w:proofErr w:type="spellStart"/>
        <w:r w:rsidR="00960CA1" w:rsidRPr="006D5155">
          <w:rPr>
            <w:rStyle w:val="Hyperlink"/>
            <w:rFonts w:ascii="Ebrima" w:hAnsi="Ebrima"/>
          </w:rPr>
          <w:t>Schölkopf</w:t>
        </w:r>
        <w:proofErr w:type="spellEnd"/>
        <w:r w:rsidR="00960CA1" w:rsidRPr="006D5155">
          <w:rPr>
            <w:rStyle w:val="Hyperlink"/>
            <w:rFonts w:ascii="Ebrima" w:hAnsi="Ebrima"/>
          </w:rPr>
          <w:t xml:space="preserve"> et al., 2000</w:t>
        </w:r>
      </w:hyperlink>
      <w:r w:rsidR="00960CA1" w:rsidRPr="006D5155">
        <w:t xml:space="preserve"> &amp; </w:t>
      </w:r>
      <w:hyperlink w:anchor="schölkopf2001" w:history="1">
        <w:r w:rsidR="00960CA1" w:rsidRPr="006D5155">
          <w:rPr>
            <w:rStyle w:val="Hyperlink"/>
            <w:rFonts w:ascii="Ebrima" w:hAnsi="Ebrima"/>
          </w:rPr>
          <w:t>2001</w:t>
        </w:r>
      </w:hyperlink>
      <w:r w:rsidR="00960CA1" w:rsidRPr="006D5155">
        <w:t>)</w:t>
      </w:r>
      <w:ins w:id="188" w:author="Lisa" w:date="2022-09-09T19:41:00Z">
        <w:r w:rsidR="00076A91">
          <w:t>,</w:t>
        </w:r>
      </w:ins>
      <w:r w:rsidR="00960CA1" w:rsidRPr="006D5155">
        <w:t xml:space="preserve"> to investigate if </w:t>
      </w:r>
      <w:del w:id="189" w:author="Lisa" w:date="2022-09-09T19:42:00Z">
        <w:r w:rsidR="00960CA1" w:rsidRPr="006D5155" w:rsidDel="00B231FA">
          <w:delText xml:space="preserve">it would be possible to use the </w:delText>
        </w:r>
      </w:del>
      <w:r w:rsidR="00960CA1" w:rsidRPr="006D5155">
        <w:t xml:space="preserve">lesion-derived data </w:t>
      </w:r>
      <w:del w:id="190" w:author="Lisa" w:date="2022-09-09T19:42:00Z">
        <w:r w:rsidR="00960CA1" w:rsidRPr="006D5155" w:rsidDel="00B231FA">
          <w:delText xml:space="preserve">to </w:delText>
        </w:r>
      </w:del>
      <w:ins w:id="191" w:author="Lisa" w:date="2022-09-09T19:42:00Z">
        <w:r w:rsidR="00B231FA">
          <w:t>can</w:t>
        </w:r>
        <w:r w:rsidR="00B231FA" w:rsidRPr="006D5155">
          <w:t xml:space="preserve"> </w:t>
        </w:r>
      </w:ins>
      <w:r w:rsidR="00960CA1" w:rsidRPr="006D5155">
        <w:t xml:space="preserve">predict </w:t>
      </w:r>
      <w:ins w:id="192" w:author="Lisa" w:date="2022-09-09T19:42:00Z">
        <w:r w:rsidR="00B231FA">
          <w:t xml:space="preserve">the </w:t>
        </w:r>
      </w:ins>
      <w:r w:rsidR="00960CA1" w:rsidRPr="006D5155">
        <w:t>patient status</w:t>
      </w:r>
      <w:del w:id="193" w:author="Lisa" w:date="2022-09-09T19:43:00Z">
        <w:r w:rsidR="00960CA1" w:rsidRPr="006D5155" w:rsidDel="006B0A28">
          <w:delText xml:space="preserve"> in an exploratory analysis</w:delText>
        </w:r>
      </w:del>
      <w:r w:rsidR="00960CA1" w:rsidRPr="006D5155">
        <w:t xml:space="preserve">. </w:t>
      </w:r>
      <w:r w:rsidR="006A0EFC" w:rsidRPr="006D5155">
        <w:t>The nu-SV</w:t>
      </w:r>
      <w:r w:rsidR="00DF636C" w:rsidRPr="006D5155">
        <w:t>C</w:t>
      </w:r>
      <w:r w:rsidR="006A0EFC" w:rsidRPr="006D5155">
        <w:t xml:space="preserve"> was implemented using custom scripts employing the </w:t>
      </w:r>
      <w:ins w:id="194" w:author="Lisa" w:date="2022-09-09T19:44:00Z">
        <w:r w:rsidR="006D1C53">
          <w:t>‘</w:t>
        </w:r>
      </w:ins>
      <w:proofErr w:type="spellStart"/>
      <w:r w:rsidR="006A0EFC" w:rsidRPr="006D5155">
        <w:t>libsvm</w:t>
      </w:r>
      <w:proofErr w:type="spellEnd"/>
      <w:ins w:id="195" w:author="Lisa" w:date="2022-09-09T19:44:00Z">
        <w:r w:rsidR="006D1C53">
          <w:t>’</w:t>
        </w:r>
      </w:ins>
      <w:r w:rsidR="006A0EFC" w:rsidRPr="006D5155">
        <w:t xml:space="preserve"> package’s MATLAB version (</w:t>
      </w:r>
      <w:hyperlink w:anchor="changlin2011" w:history="1">
        <w:r w:rsidR="006A0EFC" w:rsidRPr="006D5155">
          <w:rPr>
            <w:rStyle w:val="Hyperlink"/>
            <w:rFonts w:ascii="Ebrima" w:hAnsi="Ebrima"/>
          </w:rPr>
          <w:t>Chang &amp; Lin, 2011</w:t>
        </w:r>
      </w:hyperlink>
      <w:r w:rsidR="006A0EFC" w:rsidRPr="006D5155">
        <w:t xml:space="preserve">). </w:t>
      </w:r>
    </w:p>
    <w:p w14:paraId="19D2B222" w14:textId="72790E79" w:rsidR="004B4C63" w:rsidRPr="006D5155" w:rsidRDefault="0022454D" w:rsidP="002F4688">
      <w:r w:rsidRPr="006D5155">
        <w:t xml:space="preserve">To create the </w:t>
      </w:r>
      <w:r w:rsidR="00DA1C57" w:rsidRPr="006D5155">
        <w:t>instance</w:t>
      </w:r>
      <w:r w:rsidRPr="006D5155">
        <w:t xml:space="preserve"> matrix, we concatenated the </w:t>
      </w:r>
      <w:ins w:id="196" w:author="Lisa" w:date="2022-09-09T19:46:00Z">
        <w:r w:rsidR="00FA675F">
          <w:t xml:space="preserve">vectorised </w:t>
        </w:r>
      </w:ins>
      <w:r w:rsidRPr="006D5155">
        <w:t>voxel-wise</w:t>
      </w:r>
      <w:r w:rsidR="004B4C63" w:rsidRPr="006D5155">
        <w:t xml:space="preserve"> disconnection </w:t>
      </w:r>
      <w:r w:rsidRPr="006D5155">
        <w:t xml:space="preserve">maps of all patients, such that matrix rows comprised patients, while columns contained the associated </w:t>
      </w:r>
      <w:commentRangeStart w:id="197"/>
      <w:r w:rsidRPr="006D5155">
        <w:t>binary status (</w:t>
      </w:r>
      <w:r w:rsidR="00124815" w:rsidRPr="006D5155">
        <w:t>i.e., 1 = damaged and 0 = undamaged</w:t>
      </w:r>
      <w:r w:rsidR="004B4C63" w:rsidRPr="006D5155">
        <w:t xml:space="preserve">) of all </w:t>
      </w:r>
      <w:r w:rsidRPr="006D5155">
        <w:t>voxels</w:t>
      </w:r>
      <w:commentRangeEnd w:id="197"/>
      <w:r w:rsidR="009D4168">
        <w:rPr>
          <w:rStyle w:val="Kommentarzeichen"/>
        </w:rPr>
        <w:commentReference w:id="197"/>
      </w:r>
      <w:r w:rsidRPr="006D5155">
        <w:t xml:space="preserve">. </w:t>
      </w:r>
      <w:r w:rsidR="00C61519" w:rsidRPr="006D5155">
        <w:t xml:space="preserve">Following our previous approach, we once again excluded voxels from </w:t>
      </w:r>
      <w:r w:rsidR="00124815" w:rsidRPr="006D5155">
        <w:t>the</w:t>
      </w:r>
      <w:r w:rsidR="00C61519" w:rsidRPr="006D5155">
        <w:t xml:space="preserve"> analysis that were damaged in less than 5 patients.</w:t>
      </w:r>
      <w:r w:rsidR="00FD2721" w:rsidRPr="006D5155">
        <w:t xml:space="preserve"> Previous research </w:t>
      </w:r>
      <w:del w:id="198" w:author="Smaczny, Stefan" w:date="2022-09-06T16:36:00Z">
        <w:r w:rsidR="00FD2721" w:rsidRPr="006D5155" w:rsidDel="008A6BAD">
          <w:delText xml:space="preserve">had </w:delText>
        </w:r>
      </w:del>
      <w:ins w:id="199" w:author="Smaczny, Stefan" w:date="2022-09-06T16:36:00Z">
        <w:r w:rsidR="008A6BAD" w:rsidRPr="006D5155">
          <w:t>ha</w:t>
        </w:r>
        <w:r w:rsidR="008A6BAD">
          <w:t>s</w:t>
        </w:r>
        <w:r w:rsidR="008A6BAD" w:rsidRPr="006D5155">
          <w:t xml:space="preserve"> </w:t>
        </w:r>
      </w:ins>
      <w:r w:rsidR="00FD2721" w:rsidRPr="006D5155">
        <w:t xml:space="preserve">shown that feature reduction significantly enhances model fit </w:t>
      </w:r>
      <w:r w:rsidR="00DF636C" w:rsidRPr="006D5155">
        <w:t>in lesion-deficit modelling</w:t>
      </w:r>
      <w:r w:rsidR="00FD2721" w:rsidRPr="006D5155">
        <w:t xml:space="preserve"> (</w:t>
      </w:r>
      <w:proofErr w:type="spellStart"/>
      <w:r>
        <w:fldChar w:fldCharType="begin"/>
      </w:r>
      <w:r>
        <w:instrText xml:space="preserve"> HYPERLINK \l "kasties2021" </w:instrText>
      </w:r>
      <w:r>
        <w:fldChar w:fldCharType="separate"/>
      </w:r>
      <w:r w:rsidR="00FD2721" w:rsidRPr="006D5155">
        <w:rPr>
          <w:rStyle w:val="Hyperlink"/>
          <w:rFonts w:ascii="Ebrima" w:hAnsi="Ebrima"/>
        </w:rPr>
        <w:t>Kasties</w:t>
      </w:r>
      <w:proofErr w:type="spellEnd"/>
      <w:r w:rsidR="00FD2721" w:rsidRPr="006D5155">
        <w:rPr>
          <w:rStyle w:val="Hyperlink"/>
          <w:rFonts w:ascii="Ebrima" w:hAnsi="Ebrima"/>
        </w:rPr>
        <w:t xml:space="preserve"> et al., 2021</w:t>
      </w:r>
      <w:r>
        <w:rPr>
          <w:rStyle w:val="Hyperlink"/>
          <w:rFonts w:ascii="Ebrima" w:hAnsi="Ebrima"/>
        </w:rPr>
        <w:fldChar w:fldCharType="end"/>
      </w:r>
      <w:r w:rsidR="00FD2721" w:rsidRPr="006D5155">
        <w:t xml:space="preserve">). Therefore, we </w:t>
      </w:r>
      <w:r w:rsidRPr="006D5155">
        <w:t>used principal component analysis</w:t>
      </w:r>
      <w:r w:rsidR="004B4C63" w:rsidRPr="006D5155">
        <w:t xml:space="preserve"> </w:t>
      </w:r>
      <w:r w:rsidRPr="006D5155">
        <w:t>for dimensionality reduction</w:t>
      </w:r>
      <w:r w:rsidR="00DA1C57" w:rsidRPr="006D5155">
        <w:t xml:space="preserve">: 52 components were cumulatively needed to explain </w:t>
      </w:r>
      <w:ins w:id="200" w:author="Lisa" w:date="2022-09-09T19:51:00Z">
        <w:r w:rsidR="00FB4597">
          <w:t xml:space="preserve">more than </w:t>
        </w:r>
      </w:ins>
      <w:r w:rsidR="00DA1C57" w:rsidRPr="006D5155">
        <w:t xml:space="preserve">95% of the data’s variance. </w:t>
      </w:r>
      <w:r w:rsidR="00124815" w:rsidRPr="006D5155">
        <w:t xml:space="preserve">Thus, our </w:t>
      </w:r>
      <w:r w:rsidR="004B4C63" w:rsidRPr="006D5155">
        <w:t xml:space="preserve">resulting </w:t>
      </w:r>
      <w:r w:rsidR="00DA1C57" w:rsidRPr="006D5155">
        <w:t>instance matrix had a dimension of 206</w:t>
      </w:r>
      <w:r w:rsidR="00662F46" w:rsidRPr="006D5155">
        <w:t>-by-</w:t>
      </w:r>
      <w:r w:rsidR="00DA1C57" w:rsidRPr="006D5155">
        <w:t xml:space="preserve">52. </w:t>
      </w:r>
      <w:r w:rsidR="004B4C63" w:rsidRPr="006D5155">
        <w:t xml:space="preserve">Finally, we </w:t>
      </w:r>
      <w:r w:rsidR="00C61519" w:rsidRPr="006D5155">
        <w:t xml:space="preserve">applied mean normalisation to scale the data, such that all values were in the range between 0 and 1. </w:t>
      </w:r>
      <w:r w:rsidR="004B4C63" w:rsidRPr="006D5155">
        <w:t xml:space="preserve"> </w:t>
      </w:r>
    </w:p>
    <w:p w14:paraId="2D7BDEEE" w14:textId="64EF5A03" w:rsidR="004B4C63" w:rsidRPr="006D5155" w:rsidRDefault="004B4C63" w:rsidP="002F4688">
      <w:r w:rsidRPr="006D5155">
        <w:t xml:space="preserve">We followed the same steps for </w:t>
      </w:r>
      <w:r w:rsidR="00CF6432" w:rsidRPr="006D5155">
        <w:t xml:space="preserve">the voxel-wise lesion maps, in order to assess if disconnection maps or lesion maps held a higher predictive power. Here, 107 components were cumulatively needed to explain </w:t>
      </w:r>
      <w:ins w:id="201" w:author="Lisa" w:date="2022-09-09T19:59:00Z">
        <w:r w:rsidR="008D43A9">
          <w:t xml:space="preserve">more than </w:t>
        </w:r>
      </w:ins>
      <w:r w:rsidR="00CF6432" w:rsidRPr="006D5155">
        <w:t>95% of the variance, thus, resulting in a 206-by-107 instance matrix.</w:t>
      </w:r>
    </w:p>
    <w:p w14:paraId="73150145" w14:textId="5B661127" w:rsidR="002F4688" w:rsidRPr="006D5155" w:rsidRDefault="00DA1C57" w:rsidP="002F4688">
      <w:r w:rsidRPr="006D5155">
        <w:t>For labels, we used a numerica</w:t>
      </w:r>
      <w:r w:rsidR="00B42FCF" w:rsidRPr="006D5155">
        <w:t>l representation of either sex (1</w:t>
      </w:r>
      <w:r w:rsidRPr="006D5155">
        <w:t xml:space="preserve"> = female,</w:t>
      </w:r>
      <w:r w:rsidR="00B42FCF" w:rsidRPr="006D5155">
        <w:t xml:space="preserve"> 2 = male), patient group (1 = neglect, 2</w:t>
      </w:r>
      <w:r w:rsidRPr="006D5155">
        <w:t xml:space="preserve"> = control) </w:t>
      </w:r>
      <w:r w:rsidR="00B42FCF" w:rsidRPr="006D5155">
        <w:t>or sex-specific patient group (1 = female neglect, 2 = male neglect, 3 = female control, 4</w:t>
      </w:r>
      <w:r w:rsidRPr="006D5155">
        <w:t xml:space="preserve"> = male control). </w:t>
      </w:r>
    </w:p>
    <w:p w14:paraId="0942786B" w14:textId="4FB2CB2B" w:rsidR="00DB6C28" w:rsidRPr="006D5155" w:rsidRDefault="00234634" w:rsidP="003079A1">
      <w:r w:rsidRPr="006D5155">
        <w:t>We implemented the nu-SVC with a radial basis function kernel</w:t>
      </w:r>
      <w:r w:rsidR="00C96869" w:rsidRPr="006D5155">
        <w:t xml:space="preserve">, since previous research has demonstrated that non-linear kernels </w:t>
      </w:r>
      <w:ins w:id="202" w:author="Lisa" w:date="2022-09-09T20:02:00Z">
        <w:r w:rsidR="001910F9">
          <w:t xml:space="preserve">compared to linear ones </w:t>
        </w:r>
      </w:ins>
      <w:r w:rsidR="00C96869" w:rsidRPr="006D5155">
        <w:t>improve model performance in lesion-behaviour modelling studies (</w:t>
      </w:r>
      <w:hyperlink w:anchor="zhang2014" w:history="1">
        <w:r w:rsidR="00C96869" w:rsidRPr="006D5155">
          <w:rPr>
            <w:rStyle w:val="Hyperlink"/>
            <w:rFonts w:ascii="Ebrima" w:hAnsi="Ebrima"/>
          </w:rPr>
          <w:t>Zhang et al., 2014</w:t>
        </w:r>
      </w:hyperlink>
      <w:r w:rsidR="00C96869" w:rsidRPr="006D5155">
        <w:t>)</w:t>
      </w:r>
      <w:r w:rsidRPr="006D5155">
        <w:t xml:space="preserve">. To improve generalisation of the </w:t>
      </w:r>
      <w:r w:rsidRPr="006D5155">
        <w:lastRenderedPageBreak/>
        <w:t>model, we used a nested cross-validation (CV) approach</w:t>
      </w:r>
      <w:r w:rsidR="006659FE" w:rsidRPr="006D5155">
        <w:t xml:space="preserve"> as described and implemented by </w:t>
      </w:r>
      <w:hyperlink w:anchor="röhrig2022" w:history="1">
        <w:proofErr w:type="spellStart"/>
        <w:r w:rsidR="006659FE" w:rsidRPr="006D5155">
          <w:rPr>
            <w:rStyle w:val="Hyperlink"/>
            <w:rFonts w:ascii="Ebrima" w:hAnsi="Ebrima"/>
          </w:rPr>
          <w:t>Röhrig</w:t>
        </w:r>
        <w:proofErr w:type="spellEnd"/>
        <w:r w:rsidR="006659FE" w:rsidRPr="006D5155">
          <w:rPr>
            <w:rStyle w:val="Hyperlink"/>
            <w:rFonts w:ascii="Ebrima" w:hAnsi="Ebrima"/>
          </w:rPr>
          <w:t xml:space="preserve"> et al. (2022)</w:t>
        </w:r>
      </w:hyperlink>
      <w:r w:rsidR="00C96869" w:rsidRPr="006D5155">
        <w:t xml:space="preserve">. </w:t>
      </w:r>
      <w:r w:rsidR="00B42FCF" w:rsidRPr="006D5155">
        <w:t>In this CV approach, t</w:t>
      </w:r>
      <w:r w:rsidR="00C96869" w:rsidRPr="006D5155">
        <w:t xml:space="preserve">he outer loop served for </w:t>
      </w:r>
      <w:del w:id="203" w:author="Lisa" w:date="2022-09-09T20:04:00Z">
        <w:r w:rsidR="00C96869" w:rsidRPr="006D5155" w:rsidDel="00902CC6">
          <w:delText xml:space="preserve">training </w:delText>
        </w:r>
      </w:del>
      <w:ins w:id="204" w:author="Lisa" w:date="2022-09-09T20:04:00Z">
        <w:r w:rsidR="00902CC6">
          <w:t>testing</w:t>
        </w:r>
        <w:r w:rsidR="00902CC6" w:rsidRPr="006D5155">
          <w:t xml:space="preserve"> </w:t>
        </w:r>
      </w:ins>
      <w:r w:rsidR="00C96869" w:rsidRPr="006D5155">
        <w:t>the model</w:t>
      </w:r>
      <w:ins w:id="205" w:author="Lisa" w:date="2022-09-09T20:05:00Z">
        <w:r w:rsidR="00C04261">
          <w:t xml:space="preserve"> on unseen data</w:t>
        </w:r>
      </w:ins>
      <w:r w:rsidR="00C96869" w:rsidRPr="006D5155">
        <w:t>, wher</w:t>
      </w:r>
      <w:r w:rsidR="006659FE" w:rsidRPr="006D5155">
        <w:t xml:space="preserve">eas the inner loop was utilised to optimise the hyperparameters nu and C. </w:t>
      </w:r>
    </w:p>
    <w:p w14:paraId="24315C4E" w14:textId="410DD30B" w:rsidR="00A40F89" w:rsidRPr="006D5155" w:rsidRDefault="00A37E51" w:rsidP="005436F9">
      <w:r w:rsidRPr="006D5155">
        <w:t xml:space="preserve">More specifically, </w:t>
      </w:r>
      <w:r w:rsidR="00DB6C28" w:rsidRPr="006D5155">
        <w:t xml:space="preserve">we employed a 10-fold CV for the outer loop, with almost equally sized </w:t>
      </w:r>
      <w:commentRangeStart w:id="206"/>
      <w:r w:rsidR="00DB6C28" w:rsidRPr="006D5155">
        <w:t>folds</w:t>
      </w:r>
      <w:commentRangeEnd w:id="206"/>
      <w:r w:rsidR="00C16B59">
        <w:rPr>
          <w:rStyle w:val="Kommentarzeichen"/>
        </w:rPr>
        <w:commentReference w:id="206"/>
      </w:r>
      <w:r w:rsidR="00DB6C28" w:rsidRPr="006D5155">
        <w:t xml:space="preserve">. One fold was utilised as the test set, while the remaining nine folds served as the training set, which were also passed on to the inner loop.  In the inner loop, we used a 5-fold CV with four folds serving as the training set and one fold as the validation set. To optimise the hyperparameters nu and C, we implemented a grid search algorithm, which trained </w:t>
      </w:r>
      <w:commentRangeStart w:id="207"/>
      <w:r w:rsidR="00DB6C28" w:rsidRPr="006D5155">
        <w:t>every combination of different C and nu values</w:t>
      </w:r>
      <w:commentRangeEnd w:id="207"/>
      <w:r w:rsidR="00C16B59">
        <w:rPr>
          <w:rStyle w:val="Kommentarzeichen"/>
        </w:rPr>
        <w:commentReference w:id="207"/>
      </w:r>
      <w:r w:rsidR="00DB6C28" w:rsidRPr="006D5155">
        <w:t xml:space="preserve">, before testing their performance on the validation fold. </w:t>
      </w:r>
      <w:del w:id="208" w:author="Lisa" w:date="2022-09-09T20:13:00Z">
        <w:r w:rsidR="00DB6C28" w:rsidRPr="006D5155" w:rsidDel="001925C5">
          <w:delText xml:space="preserve">After </w:delText>
        </w:r>
      </w:del>
      <w:ins w:id="209" w:author="Lisa" w:date="2022-09-09T20:13:00Z">
        <w:r w:rsidR="001925C5">
          <w:t>At the end of</w:t>
        </w:r>
        <w:r w:rsidR="001925C5" w:rsidRPr="006D5155">
          <w:t xml:space="preserve"> </w:t>
        </w:r>
      </w:ins>
      <w:r w:rsidR="00DB6C28" w:rsidRPr="006D5155">
        <w:t xml:space="preserve">the inner loop, we averaged the prediction accuracy for every combination of C and nu values and selected the combination with the highest accuracy as our model. We then re-trained </w:t>
      </w:r>
      <w:ins w:id="210" w:author="Lisa" w:date="2022-09-09T20:10:00Z">
        <w:r w:rsidR="001925C5">
          <w:t xml:space="preserve">during </w:t>
        </w:r>
      </w:ins>
      <w:r w:rsidR="00DB6C28" w:rsidRPr="006D5155">
        <w:t xml:space="preserve">the outer loop </w:t>
      </w:r>
      <w:ins w:id="211" w:author="Lisa" w:date="2022-09-09T20:10:00Z">
        <w:r w:rsidR="001925C5">
          <w:t xml:space="preserve">the </w:t>
        </w:r>
      </w:ins>
      <w:r w:rsidR="00DB6C28" w:rsidRPr="006D5155">
        <w:t xml:space="preserve">model using the optimised parameters </w:t>
      </w:r>
      <w:ins w:id="212" w:author="Lisa" w:date="2022-09-09T20:14:00Z">
        <w:r w:rsidR="001925C5">
          <w:t xml:space="preserve">on the whole training set </w:t>
        </w:r>
      </w:ins>
      <w:r w:rsidR="00DB6C28" w:rsidRPr="006D5155">
        <w:t xml:space="preserve">and tested </w:t>
      </w:r>
      <w:del w:id="213" w:author="Lisa" w:date="2022-09-09T20:16:00Z">
        <w:r w:rsidR="00DB6C28" w:rsidRPr="006D5155" w:rsidDel="001925C5">
          <w:delText xml:space="preserve">the final </w:delText>
        </w:r>
        <w:r w:rsidR="0013718F" w:rsidRPr="006D5155" w:rsidDel="001925C5">
          <w:delText>prediction accuracy</w:delText>
        </w:r>
      </w:del>
      <w:ins w:id="214" w:author="Lisa" w:date="2022-09-09T20:16:00Z">
        <w:r w:rsidR="001925C5">
          <w:t>it</w:t>
        </w:r>
      </w:ins>
      <w:r w:rsidR="00DB6C28" w:rsidRPr="006D5155">
        <w:t xml:space="preserve"> on the test set.</w:t>
      </w:r>
      <w:r w:rsidR="0013718F" w:rsidRPr="006D5155">
        <w:t xml:space="preserve"> With this approach, every patient’s status was predicted once in the outer loop.</w:t>
      </w:r>
      <w:bookmarkEnd w:id="149"/>
      <w:r w:rsidR="00090387" w:rsidRPr="006D5155">
        <w:t xml:space="preserve"> To </w:t>
      </w:r>
      <w:ins w:id="215" w:author="Lisa" w:date="2022-09-09T20:17:00Z">
        <w:r w:rsidR="001925C5">
          <w:t>overcome v</w:t>
        </w:r>
      </w:ins>
      <w:ins w:id="216" w:author="Lisa" w:date="2022-09-09T20:18:00Z">
        <w:r w:rsidR="001925C5">
          <w:t>ariance-driven issues cau</w:t>
        </w:r>
        <w:r w:rsidR="00946D2D">
          <w:t>sed by different sample randomis</w:t>
        </w:r>
        <w:r w:rsidR="001925C5">
          <w:t>ations</w:t>
        </w:r>
      </w:ins>
      <w:ins w:id="217" w:author="Lisa" w:date="2022-09-09T20:19:00Z">
        <w:r w:rsidR="001925C5">
          <w:t xml:space="preserve"> and thus to </w:t>
        </w:r>
      </w:ins>
      <w:r w:rsidR="00090387" w:rsidRPr="006D5155">
        <w:t xml:space="preserve">generalise our model performance, we then repeated the model fitting procedure ten times, with different sample </w:t>
      </w:r>
      <w:r w:rsidR="00B42FCF" w:rsidRPr="006D5155">
        <w:t>pseudo-randomisations</w:t>
      </w:r>
      <w:r w:rsidR="00090387" w:rsidRPr="006D5155">
        <w:t xml:space="preserve">. Finally, the </w:t>
      </w:r>
      <w:del w:id="218" w:author="Lisa" w:date="2022-09-09T20:20:00Z">
        <w:r w:rsidR="00090387" w:rsidRPr="006D5155" w:rsidDel="00946D2D">
          <w:delText>model’s prediction accuracy</w:delText>
        </w:r>
      </w:del>
      <w:ins w:id="219" w:author="Lisa" w:date="2022-09-09T20:20:00Z">
        <w:r w:rsidR="00946D2D">
          <w:t>predictions</w:t>
        </w:r>
      </w:ins>
      <w:r w:rsidR="00090387" w:rsidRPr="006D5155">
        <w:t xml:space="preserve"> </w:t>
      </w:r>
      <w:del w:id="220" w:author="Lisa" w:date="2022-09-09T20:20:00Z">
        <w:r w:rsidR="00090387" w:rsidRPr="006D5155" w:rsidDel="00946D2D">
          <w:delText xml:space="preserve">was </w:delText>
        </w:r>
      </w:del>
      <w:ins w:id="221" w:author="Lisa" w:date="2022-09-09T20:20:00Z">
        <w:r w:rsidR="00946D2D">
          <w:t>were</w:t>
        </w:r>
        <w:r w:rsidR="00946D2D" w:rsidRPr="006D5155">
          <w:t xml:space="preserve"> </w:t>
        </w:r>
      </w:ins>
      <w:r w:rsidR="00090387" w:rsidRPr="006D5155">
        <w:t xml:space="preserve">averaged across </w:t>
      </w:r>
      <w:ins w:id="222" w:author="Lisa" w:date="2022-09-09T20:21:00Z">
        <w:r w:rsidR="00470418">
          <w:t xml:space="preserve">the ten model repetitions for all </w:t>
        </w:r>
      </w:ins>
      <w:r w:rsidR="00090387" w:rsidRPr="006D5155">
        <w:t>patients</w:t>
      </w:r>
      <w:del w:id="223" w:author="Lisa" w:date="2022-09-09T20:21:00Z">
        <w:r w:rsidR="00090387" w:rsidRPr="006D5155" w:rsidDel="00470418">
          <w:delText xml:space="preserve"> and loops</w:delText>
        </w:r>
      </w:del>
      <w:r w:rsidR="00090387" w:rsidRPr="006D5155">
        <w:t>.</w:t>
      </w:r>
      <w:ins w:id="224" w:author="Lisa" w:date="2022-09-09T20:22:00Z">
        <w:r w:rsidR="00470418">
          <w:t xml:space="preserve"> Using the averaged predictions, the </w:t>
        </w:r>
        <w:r w:rsidR="00D75241">
          <w:t xml:space="preserve">final </w:t>
        </w:r>
        <w:commentRangeStart w:id="225"/>
        <w:r w:rsidR="00470418">
          <w:t xml:space="preserve">prediction accuracy </w:t>
        </w:r>
      </w:ins>
      <w:commentRangeEnd w:id="225"/>
      <w:ins w:id="226" w:author="Lisa" w:date="2022-09-09T20:23:00Z">
        <w:r w:rsidR="00D75241">
          <w:rPr>
            <w:rStyle w:val="Kommentarzeichen"/>
          </w:rPr>
          <w:commentReference w:id="225"/>
        </w:r>
      </w:ins>
      <w:ins w:id="227" w:author="Lisa" w:date="2022-09-09T20:22:00Z">
        <w:r w:rsidR="00470418">
          <w:t xml:space="preserve">was calculated. </w:t>
        </w:r>
      </w:ins>
      <w:r w:rsidR="00A40F89" w:rsidRPr="006D5155">
        <w:br w:type="page"/>
      </w:r>
    </w:p>
    <w:p w14:paraId="387DDA9B" w14:textId="083D9948" w:rsidR="000E5F13" w:rsidRPr="006D5155" w:rsidRDefault="000E5F13" w:rsidP="00790AC6">
      <w:pPr>
        <w:pStyle w:val="berschrift2"/>
        <w:numPr>
          <w:ilvl w:val="0"/>
          <w:numId w:val="13"/>
        </w:numPr>
        <w:rPr>
          <w:b w:val="0"/>
          <w:bCs w:val="0"/>
        </w:rPr>
      </w:pPr>
      <w:bookmarkStart w:id="228" w:name="_Toc112150478"/>
      <w:r w:rsidRPr="006D5155">
        <w:rPr>
          <w:b w:val="0"/>
          <w:bCs w:val="0"/>
        </w:rPr>
        <w:lastRenderedPageBreak/>
        <w:t>Results</w:t>
      </w:r>
      <w:bookmarkEnd w:id="228"/>
    </w:p>
    <w:p w14:paraId="7AB70D20" w14:textId="71757943" w:rsidR="002571FF" w:rsidRPr="006D5155" w:rsidRDefault="00C16B0E" w:rsidP="00790AC6">
      <w:pPr>
        <w:pStyle w:val="berschrift3"/>
        <w:numPr>
          <w:ilvl w:val="1"/>
          <w:numId w:val="13"/>
        </w:numPr>
        <w:rPr>
          <w:color w:val="FF9933"/>
        </w:rPr>
      </w:pPr>
      <w:bookmarkStart w:id="229" w:name="_Toc112150479"/>
      <w:commentRangeStart w:id="230"/>
      <w:r w:rsidRPr="006D5155">
        <w:t xml:space="preserve">Clinical </w:t>
      </w:r>
      <w:commentRangeEnd w:id="230"/>
      <w:r w:rsidR="007E02DF">
        <w:rPr>
          <w:rStyle w:val="Kommentarzeichen"/>
          <w:rFonts w:ascii="Ebrima" w:eastAsiaTheme="minorEastAsia" w:hAnsi="Ebrima" w:cstheme="minorBidi"/>
          <w:spacing w:val="0"/>
        </w:rPr>
        <w:commentReference w:id="230"/>
      </w:r>
      <w:r w:rsidRPr="006D5155">
        <w:t>and Demographic Data</w:t>
      </w:r>
      <w:bookmarkEnd w:id="229"/>
    </w:p>
    <w:p w14:paraId="3A09B005" w14:textId="0B63D778" w:rsidR="00E82821" w:rsidRPr="006D5155" w:rsidRDefault="00E82821" w:rsidP="00E82821">
      <w:r w:rsidRPr="006D5155">
        <w:t xml:space="preserve">The average mean age at stroke onset was higher in women than in men (F: 64.4 ±15.4 years vs M: 60.8 ±12.1 years), exhibiting a trend towards significance at p = 0.064 (see </w:t>
      </w:r>
      <w:commentRangeStart w:id="231"/>
      <w:r w:rsidR="002C4234">
        <w:fldChar w:fldCharType="begin"/>
      </w:r>
      <w:r w:rsidR="002C4234">
        <w:instrText xml:space="preserve"> HYPERLINK \l "table01" </w:instrText>
      </w:r>
      <w:r w:rsidR="002C4234">
        <w:fldChar w:fldCharType="separate"/>
      </w:r>
      <w:r w:rsidR="006D5155">
        <w:rPr>
          <w:rStyle w:val="Hyperlink"/>
          <w:rFonts w:ascii="Ebrima" w:hAnsi="Ebrima"/>
        </w:rPr>
        <w:t>Table</w:t>
      </w:r>
      <w:r w:rsidR="008D0B96" w:rsidRPr="006D5155">
        <w:rPr>
          <w:rStyle w:val="Hyperlink"/>
          <w:rFonts w:ascii="Ebrima" w:hAnsi="Ebrima"/>
        </w:rPr>
        <w:t xml:space="preserve"> 1</w:t>
      </w:r>
      <w:r w:rsidR="002C4234">
        <w:rPr>
          <w:rStyle w:val="Hyperlink"/>
          <w:rFonts w:ascii="Ebrima" w:hAnsi="Ebrima"/>
        </w:rPr>
        <w:fldChar w:fldCharType="end"/>
      </w:r>
      <w:commentRangeEnd w:id="231"/>
      <w:r w:rsidR="00FA27CA">
        <w:rPr>
          <w:rStyle w:val="Kommentarzeichen"/>
        </w:rPr>
        <w:commentReference w:id="231"/>
      </w:r>
      <w:r w:rsidRPr="006D5155">
        <w:t xml:space="preserve">). This finding </w:t>
      </w:r>
      <w:r w:rsidR="009A670F" w:rsidRPr="006D5155">
        <w:t xml:space="preserve">of women being older than men </w:t>
      </w:r>
      <w:del w:id="232" w:author="Lisa" w:date="2022-09-12T11:01:00Z">
        <w:r w:rsidR="009A670F" w:rsidRPr="006D5155" w:rsidDel="0073217F">
          <w:delText xml:space="preserve">are </w:delText>
        </w:r>
      </w:del>
      <w:r w:rsidR="009A670F" w:rsidRPr="006D5155">
        <w:t xml:space="preserve">when experiencing their first stroke </w:t>
      </w:r>
      <w:r w:rsidRPr="006D5155">
        <w:t xml:space="preserve">was also present in the neglect </w:t>
      </w:r>
      <w:r w:rsidR="00A917D4" w:rsidRPr="006D5155">
        <w:t xml:space="preserve">and control groups, </w:t>
      </w:r>
      <w:r w:rsidRPr="006D5155">
        <w:t xml:space="preserve">though lacking significance (see </w:t>
      </w:r>
      <w:hyperlink w:anchor="tableS01a" w:history="1">
        <w:r w:rsidR="003F28FA">
          <w:rPr>
            <w:rStyle w:val="Hyperlink"/>
            <w:rFonts w:ascii="Ebrima" w:hAnsi="Ebrima"/>
          </w:rPr>
          <w:t>Supplementary</w:t>
        </w:r>
        <w:r w:rsidR="008D0B96" w:rsidRPr="006D5155">
          <w:rPr>
            <w:rStyle w:val="Hyperlink"/>
            <w:rFonts w:ascii="Ebrima" w:hAnsi="Ebrima"/>
          </w:rPr>
          <w:t xml:space="preserve"> </w:t>
        </w:r>
        <w:r w:rsidR="006D5155">
          <w:rPr>
            <w:rStyle w:val="Hyperlink"/>
            <w:rFonts w:ascii="Ebrima" w:hAnsi="Ebrima"/>
          </w:rPr>
          <w:t>Table</w:t>
        </w:r>
        <w:r w:rsidR="008D0B96" w:rsidRPr="006D5155">
          <w:rPr>
            <w:rStyle w:val="Hyperlink"/>
            <w:rFonts w:ascii="Ebrima" w:hAnsi="Ebrima"/>
          </w:rPr>
          <w:t>s 1a</w:t>
        </w:r>
      </w:hyperlink>
      <w:r w:rsidR="008D0B96" w:rsidRPr="006D5155">
        <w:t xml:space="preserve"> &amp; </w:t>
      </w:r>
      <w:hyperlink w:anchor="tableS01b" w:history="1">
        <w:r w:rsidR="008D0B96" w:rsidRPr="006D5155">
          <w:rPr>
            <w:rStyle w:val="Hyperlink"/>
            <w:rFonts w:ascii="Ebrima" w:hAnsi="Ebrima"/>
          </w:rPr>
          <w:t>1b</w:t>
        </w:r>
      </w:hyperlink>
      <w:r w:rsidR="00A917D4" w:rsidRPr="006D5155">
        <w:t xml:space="preserve"> for details</w:t>
      </w:r>
      <w:r w:rsidRPr="006D5155">
        <w:t>).</w:t>
      </w:r>
    </w:p>
    <w:p w14:paraId="4EC4ECBB" w14:textId="1F6770D0" w:rsidR="00E82821" w:rsidRPr="006D5155" w:rsidRDefault="00E82821" w:rsidP="00E82821">
      <w:r w:rsidRPr="006D5155">
        <w:t>Overall, more women in our sample were diagnosed with neglect (n = 40</w:t>
      </w:r>
      <w:r w:rsidR="00E914EA">
        <w:t>; 38.8% of all women</w:t>
      </w:r>
      <w:r w:rsidRPr="006D5155">
        <w:t>) than men were (n = 33</w:t>
      </w:r>
      <w:r w:rsidR="00E914EA">
        <w:t>; 32.0% of all men</w:t>
      </w:r>
      <w:r w:rsidRPr="006D5155">
        <w:t xml:space="preserve">) – however, this difference did not reach significance (p </w:t>
      </w:r>
      <w:r w:rsidR="009A670F" w:rsidRPr="006D5155">
        <w:t>= 0.308</w:t>
      </w:r>
      <w:r w:rsidRPr="006D5155">
        <w:t xml:space="preserve">; see </w:t>
      </w:r>
      <w:hyperlink w:anchor="table01" w:history="1">
        <w:r w:rsidR="006D5155">
          <w:rPr>
            <w:rStyle w:val="Hyperlink"/>
            <w:rFonts w:ascii="Ebrima" w:hAnsi="Ebrima"/>
          </w:rPr>
          <w:t>Table</w:t>
        </w:r>
        <w:r w:rsidR="009A670F" w:rsidRPr="006D5155">
          <w:rPr>
            <w:rStyle w:val="Hyperlink"/>
            <w:rFonts w:ascii="Ebrima" w:hAnsi="Ebrima"/>
          </w:rPr>
          <w:t xml:space="preserve"> 1</w:t>
        </w:r>
      </w:hyperlink>
      <w:r w:rsidRPr="006D5155">
        <w:t>).</w:t>
      </w:r>
    </w:p>
    <w:p w14:paraId="73BA99F9" w14:textId="6D5CC54B" w:rsidR="00E82821" w:rsidRPr="006D5155" w:rsidRDefault="002428EA" w:rsidP="00E82821">
      <w:r>
        <w:t>W</w:t>
      </w:r>
      <w:r w:rsidR="00E82821" w:rsidRPr="006D5155">
        <w:t>omen had negligibly smaller lesions (µ = 34.8 ± 44.8 cm</w:t>
      </w:r>
      <w:r w:rsidR="00E82821" w:rsidRPr="006D5155">
        <w:rPr>
          <w:vertAlign w:val="superscript"/>
        </w:rPr>
        <w:t>3</w:t>
      </w:r>
      <w:r w:rsidR="00E82821" w:rsidRPr="006D5155">
        <w:t>) than men (37.3 ± 43.8 cm</w:t>
      </w:r>
      <w:r w:rsidR="00E82821" w:rsidRPr="006D5155">
        <w:rPr>
          <w:vertAlign w:val="superscript"/>
        </w:rPr>
        <w:t>3</w:t>
      </w:r>
      <w:r w:rsidR="00E82821" w:rsidRPr="006D5155">
        <w:t>). However, this difference was non-signifi</w:t>
      </w:r>
      <w:r w:rsidR="009A670F" w:rsidRPr="006D5155">
        <w:t xml:space="preserve">cant at p = 0.688 (see </w:t>
      </w:r>
      <w:hyperlink w:anchor="table01" w:history="1">
        <w:r w:rsidR="006D5155">
          <w:rPr>
            <w:rStyle w:val="Hyperlink"/>
            <w:rFonts w:ascii="Ebrima" w:hAnsi="Ebrima"/>
          </w:rPr>
          <w:t>Table</w:t>
        </w:r>
        <w:r w:rsidR="009A670F" w:rsidRPr="006D5155">
          <w:rPr>
            <w:rStyle w:val="Hyperlink"/>
            <w:rFonts w:ascii="Ebrima" w:hAnsi="Ebrima"/>
          </w:rPr>
          <w:t xml:space="preserve"> 1</w:t>
        </w:r>
      </w:hyperlink>
      <w:r w:rsidR="00E82821" w:rsidRPr="006D5155">
        <w:t xml:space="preserve">). This trend </w:t>
      </w:r>
      <w:r w:rsidR="00904E5A">
        <w:t>was also present</w:t>
      </w:r>
      <w:r w:rsidR="00E82821" w:rsidRPr="006D5155">
        <w:t xml:space="preserve"> in the neglect </w:t>
      </w:r>
      <w:r w:rsidR="00396304" w:rsidRPr="006D5155">
        <w:t>and control groups</w:t>
      </w:r>
      <w:del w:id="233" w:author="Lisa" w:date="2022-09-12T11:04:00Z">
        <w:r w:rsidR="00396304" w:rsidRPr="006D5155" w:rsidDel="0073217F">
          <w:delText>,</w:delText>
        </w:r>
      </w:del>
      <w:r w:rsidR="00396304" w:rsidRPr="006D5155">
        <w:t xml:space="preserve"> </w:t>
      </w:r>
      <w:del w:id="234" w:author="Lisa" w:date="2022-09-12T11:04:00Z">
        <w:r w:rsidR="00E82821" w:rsidRPr="006D5155" w:rsidDel="0073217F">
          <w:delText>but the differences</w:delText>
        </w:r>
        <w:r w:rsidR="007C626D" w:rsidRPr="006D5155" w:rsidDel="0073217F">
          <w:delText xml:space="preserve"> remained </w:delText>
        </w:r>
        <w:commentRangeStart w:id="235"/>
        <w:r w:rsidR="007C626D" w:rsidRPr="006D5155" w:rsidDel="0073217F">
          <w:delText xml:space="preserve">non-significant </w:delText>
        </w:r>
        <w:commentRangeEnd w:id="235"/>
        <w:r w:rsidR="0073217F" w:rsidDel="0073217F">
          <w:rPr>
            <w:rStyle w:val="Kommentarzeichen"/>
          </w:rPr>
          <w:commentReference w:id="235"/>
        </w:r>
        <w:r w:rsidR="007C626D" w:rsidRPr="006D5155" w:rsidDel="0073217F">
          <w:delText>there</w:delText>
        </w:r>
        <w:r w:rsidR="00E82821" w:rsidRPr="006D5155" w:rsidDel="0073217F">
          <w:delText xml:space="preserve"> as well </w:delText>
        </w:r>
      </w:del>
      <w:r w:rsidR="00E82821" w:rsidRPr="006D5155">
        <w:t xml:space="preserve">(see </w:t>
      </w:r>
      <w:hyperlink w:anchor="tableS01a" w:history="1">
        <w:r w:rsidR="003F28FA">
          <w:rPr>
            <w:rStyle w:val="Hyperlink"/>
            <w:rFonts w:ascii="Ebrima" w:hAnsi="Ebrima"/>
          </w:rPr>
          <w:t>Supplementary</w:t>
        </w:r>
        <w:r w:rsidR="008D0B96" w:rsidRPr="006D5155">
          <w:rPr>
            <w:rStyle w:val="Hyperlink"/>
            <w:rFonts w:ascii="Ebrima" w:hAnsi="Ebrima"/>
          </w:rPr>
          <w:t xml:space="preserve"> </w:t>
        </w:r>
        <w:r w:rsidR="006D5155">
          <w:rPr>
            <w:rStyle w:val="Hyperlink"/>
            <w:rFonts w:ascii="Ebrima" w:hAnsi="Ebrima"/>
          </w:rPr>
          <w:t>Table</w:t>
        </w:r>
        <w:r w:rsidR="008D0B96" w:rsidRPr="006D5155">
          <w:rPr>
            <w:rStyle w:val="Hyperlink"/>
            <w:rFonts w:ascii="Ebrima" w:hAnsi="Ebrima"/>
          </w:rPr>
          <w:t>s 1a</w:t>
        </w:r>
      </w:hyperlink>
      <w:r w:rsidR="008D0B96" w:rsidRPr="006D5155">
        <w:t xml:space="preserve"> &amp; </w:t>
      </w:r>
      <w:hyperlink w:anchor="tableS01b" w:history="1">
        <w:r w:rsidR="008D0B96" w:rsidRPr="006D5155">
          <w:rPr>
            <w:rStyle w:val="Hyperlink"/>
            <w:rFonts w:ascii="Ebrima" w:hAnsi="Ebrima"/>
          </w:rPr>
          <w:t>1b</w:t>
        </w:r>
      </w:hyperlink>
      <w:r w:rsidR="00396304" w:rsidRPr="006D5155">
        <w:t xml:space="preserve"> for details</w:t>
      </w:r>
      <w:r w:rsidR="00E82821" w:rsidRPr="006D5155">
        <w:t>).</w:t>
      </w:r>
    </w:p>
    <w:p w14:paraId="58B1CFB4" w14:textId="1E4C5A79" w:rsidR="00E82821" w:rsidRPr="006D5155" w:rsidRDefault="009A670F" w:rsidP="00E82821">
      <w:r w:rsidRPr="006D5155">
        <w:t xml:space="preserve">Infarct was the more common cause of stroke in our sample: 169 patients suffered from an infarct, 34 from a haemorrhage and 3 patients from a combination of both. </w:t>
      </w:r>
      <w:hyperlink w:anchor="table01" w:history="1">
        <w:r w:rsidR="006D5155">
          <w:rPr>
            <w:rStyle w:val="Hyperlink"/>
            <w:rFonts w:ascii="Ebrima" w:hAnsi="Ebrima"/>
          </w:rPr>
          <w:t>Table</w:t>
        </w:r>
        <w:r w:rsidRPr="006D5155">
          <w:rPr>
            <w:rStyle w:val="Hyperlink"/>
            <w:rFonts w:ascii="Ebrima" w:hAnsi="Ebrima"/>
          </w:rPr>
          <w:t xml:space="preserve"> 1</w:t>
        </w:r>
      </w:hyperlink>
      <w:r w:rsidRPr="006D5155">
        <w:t xml:space="preserve"> shows that t</w:t>
      </w:r>
      <w:r w:rsidR="00E82821" w:rsidRPr="006D5155">
        <w:t xml:space="preserve">here was a </w:t>
      </w:r>
      <w:commentRangeStart w:id="236"/>
      <w:r w:rsidR="00E82821" w:rsidRPr="006D5155">
        <w:t>slight</w:t>
      </w:r>
      <w:commentRangeEnd w:id="236"/>
      <w:r w:rsidR="00FA27CA">
        <w:rPr>
          <w:rStyle w:val="Kommentarzeichen"/>
        </w:rPr>
        <w:commentReference w:id="236"/>
      </w:r>
      <w:r w:rsidR="00E82821" w:rsidRPr="006D5155">
        <w:t xml:space="preserve"> trend of men sufferin</w:t>
      </w:r>
      <w:r w:rsidRPr="006D5155">
        <w:t>g from more infarcts (n = 90) than women (n = 79</w:t>
      </w:r>
      <w:r w:rsidR="00E82821" w:rsidRPr="006D5155">
        <w:t>), while women were slightly more likely of experiencing</w:t>
      </w:r>
      <w:r w:rsidRPr="006D5155">
        <w:t xml:space="preserve"> haemorrhagic strokes (n = 24</w:t>
      </w:r>
      <w:r w:rsidR="00E82821" w:rsidRPr="006D5155">
        <w:t>) than thei</w:t>
      </w:r>
      <w:r w:rsidRPr="006D5155">
        <w:t>r male counterparts (n = 13</w:t>
      </w:r>
      <w:r w:rsidR="00E82821" w:rsidRPr="006D5155">
        <w:t xml:space="preserve">). </w:t>
      </w:r>
    </w:p>
    <w:p w14:paraId="7DA896CD" w14:textId="4028B5F3" w:rsidR="009A670F" w:rsidRPr="006D5155" w:rsidRDefault="009A37BC" w:rsidP="00346AE4">
      <w:r w:rsidRPr="006D5155">
        <w:t xml:space="preserve">Of the 172 patients (F = </w:t>
      </w:r>
      <w:r w:rsidR="0017619D" w:rsidRPr="006D5155">
        <w:t>79</w:t>
      </w:r>
      <w:r w:rsidRPr="006D5155">
        <w:t xml:space="preserve">; M = </w:t>
      </w:r>
      <w:r w:rsidR="0017619D" w:rsidRPr="006D5155">
        <w:t>89</w:t>
      </w:r>
      <w:r w:rsidRPr="006D5155">
        <w:t>) that suffered from an infarct</w:t>
      </w:r>
      <w:r w:rsidR="009A670F" w:rsidRPr="006D5155">
        <w:t xml:space="preserve"> or</w:t>
      </w:r>
      <w:r w:rsidR="00840863" w:rsidRPr="006D5155">
        <w:t xml:space="preserve"> a</w:t>
      </w:r>
      <w:r w:rsidR="009A670F" w:rsidRPr="006D5155">
        <w:t xml:space="preserve"> combination of infarct and haemorrhage</w:t>
      </w:r>
      <w:r w:rsidRPr="006D5155">
        <w:t xml:space="preserve">, </w:t>
      </w:r>
      <w:r w:rsidR="0038224A" w:rsidRPr="006D5155">
        <w:t>the arterial territory that was most commonly affected was the one supplied by the me</w:t>
      </w:r>
      <w:r w:rsidR="009A670F" w:rsidRPr="006D5155">
        <w:t xml:space="preserve">dial cerebral artery (MCA): A total </w:t>
      </w:r>
      <w:ins w:id="237" w:author="Smaczny, Stefan" w:date="2022-09-05T17:41:00Z">
        <w:r w:rsidR="00FA27CA">
          <w:t xml:space="preserve">of </w:t>
        </w:r>
      </w:ins>
      <w:r w:rsidR="0038224A" w:rsidRPr="006D5155">
        <w:t>7</w:t>
      </w:r>
      <w:r w:rsidR="0017619D" w:rsidRPr="006D5155">
        <w:t>3</w:t>
      </w:r>
      <w:r w:rsidR="0038224A" w:rsidRPr="006D5155">
        <w:t xml:space="preserve"> male and 61 female patients experienced an infarct </w:t>
      </w:r>
      <w:r w:rsidR="009A670F" w:rsidRPr="006D5155">
        <w:t>related to the MCA</w:t>
      </w:r>
      <w:r w:rsidR="0038224A" w:rsidRPr="006D5155">
        <w:t>.</w:t>
      </w:r>
      <w:r w:rsidR="0017619D" w:rsidRPr="006D5155">
        <w:t xml:space="preserve"> The </w:t>
      </w:r>
      <w:commentRangeStart w:id="238"/>
      <w:r w:rsidR="0017619D" w:rsidRPr="006D5155">
        <w:t xml:space="preserve">territories </w:t>
      </w:r>
      <w:commentRangeEnd w:id="238"/>
      <w:r w:rsidR="00A94411">
        <w:rPr>
          <w:rStyle w:val="Kommentarzeichen"/>
        </w:rPr>
        <w:commentReference w:id="238"/>
      </w:r>
      <w:r w:rsidR="0017619D" w:rsidRPr="006D5155">
        <w:t>supplied by the anterior cerebral artery</w:t>
      </w:r>
      <w:r w:rsidR="00910CD1" w:rsidRPr="006D5155">
        <w:t xml:space="preserve"> (incl. the basal ganglia</w:t>
      </w:r>
      <w:r w:rsidR="009A670F" w:rsidRPr="006D5155">
        <w:t>; ACA</w:t>
      </w:r>
      <w:r w:rsidR="00910CD1" w:rsidRPr="006D5155">
        <w:t>)</w:t>
      </w:r>
      <w:r w:rsidR="0017619D" w:rsidRPr="006D5155">
        <w:t xml:space="preserve"> were affected by infarct in 1</w:t>
      </w:r>
      <w:r w:rsidR="003035E9" w:rsidRPr="006D5155">
        <w:t>1</w:t>
      </w:r>
      <w:r w:rsidR="0017619D" w:rsidRPr="006D5155">
        <w:t xml:space="preserve"> female</w:t>
      </w:r>
      <w:r w:rsidR="003035E9" w:rsidRPr="006D5155">
        <w:t xml:space="preserve"> patients</w:t>
      </w:r>
      <w:r w:rsidR="0017619D" w:rsidRPr="006D5155">
        <w:t xml:space="preserve"> and </w:t>
      </w:r>
      <w:r w:rsidR="003035E9" w:rsidRPr="006D5155">
        <w:t>1</w:t>
      </w:r>
      <w:r w:rsidR="0017619D" w:rsidRPr="006D5155">
        <w:t xml:space="preserve"> male patient. The posterior cerebral artery</w:t>
      </w:r>
      <w:r w:rsidR="009A670F" w:rsidRPr="006D5155">
        <w:t xml:space="preserve"> (PCA)</w:t>
      </w:r>
      <w:r w:rsidR="0017619D" w:rsidRPr="006D5155">
        <w:t xml:space="preserve"> was the </w:t>
      </w:r>
      <w:r w:rsidR="003035E9" w:rsidRPr="006D5155">
        <w:t>focus of i</w:t>
      </w:r>
      <w:r w:rsidR="00346AE4" w:rsidRPr="006D5155">
        <w:t>nfarction in 7 women and 15 men.</w:t>
      </w:r>
    </w:p>
    <w:p w14:paraId="3A66AA60" w14:textId="77777777" w:rsidR="009A670F" w:rsidRPr="006D5155" w:rsidRDefault="009A670F" w:rsidP="009A670F"/>
    <w:p w14:paraId="2B19D7FC" w14:textId="5B72C30E" w:rsidR="00042D33" w:rsidRPr="006D5155" w:rsidRDefault="00A02678" w:rsidP="002428EA">
      <w:pPr>
        <w:pStyle w:val="berschrift3"/>
        <w:numPr>
          <w:ilvl w:val="1"/>
          <w:numId w:val="13"/>
        </w:numPr>
      </w:pPr>
      <w:bookmarkStart w:id="239" w:name="_Toc112150480"/>
      <w:r w:rsidRPr="006D5155">
        <w:t xml:space="preserve">Voxel-based Lesion-Behaviour Mapping </w:t>
      </w:r>
      <w:del w:id="240" w:author="Lisa" w:date="2022-09-12T11:55:00Z">
        <w:r w:rsidRPr="006D5155" w:rsidDel="00005A60">
          <w:delText>/ Lesion Analysis</w:delText>
        </w:r>
      </w:del>
      <w:bookmarkEnd w:id="239"/>
    </w:p>
    <w:p w14:paraId="2E88EC3C" w14:textId="405787BC" w:rsidR="00E82821" w:rsidRPr="006D5155" w:rsidRDefault="00E82821" w:rsidP="00E82821">
      <w:pPr>
        <w:rPr>
          <w:color w:val="FF0000"/>
        </w:rPr>
      </w:pPr>
      <w:r w:rsidRPr="006D5155">
        <w:t>The topography of overla</w:t>
      </w:r>
      <w:r w:rsidR="007F2BD2" w:rsidRPr="006D5155">
        <w:t>y</w:t>
      </w:r>
      <w:r w:rsidRPr="006D5155">
        <w:t xml:space="preserve"> plots of the patients’ acute lesions can be seen in </w:t>
      </w:r>
      <w:hyperlink w:anchor="figure01" w:history="1">
        <w:r w:rsidR="006D5155">
          <w:rPr>
            <w:rStyle w:val="Hyperlink"/>
            <w:rFonts w:ascii="Ebrima" w:hAnsi="Ebrima"/>
          </w:rPr>
          <w:t>Figure</w:t>
        </w:r>
        <w:r w:rsidRPr="006D5155">
          <w:rPr>
            <w:rStyle w:val="Hyperlink"/>
            <w:rFonts w:ascii="Ebrima" w:hAnsi="Ebrima"/>
          </w:rPr>
          <w:t xml:space="preserve"> 1</w:t>
        </w:r>
      </w:hyperlink>
      <w:r w:rsidR="007F2BD2" w:rsidRPr="006D5155">
        <w:t xml:space="preserve">, while the overlay plots for the Neglect and Control groups can be found in </w:t>
      </w:r>
      <w:hyperlink w:anchor="figureS01a" w:history="1">
        <w:r w:rsidR="003F28FA">
          <w:rPr>
            <w:rStyle w:val="Hyperlink"/>
            <w:rFonts w:ascii="Ebrima" w:hAnsi="Ebrima"/>
          </w:rPr>
          <w:t>Supplementary</w:t>
        </w:r>
        <w:r w:rsidR="007F2BD2" w:rsidRPr="006D5155">
          <w:rPr>
            <w:rStyle w:val="Hyperlink"/>
            <w:rFonts w:ascii="Ebrima" w:hAnsi="Ebrima"/>
          </w:rPr>
          <w:t xml:space="preserve"> </w:t>
        </w:r>
        <w:r w:rsidR="006D5155">
          <w:rPr>
            <w:rStyle w:val="Hyperlink"/>
            <w:rFonts w:ascii="Ebrima" w:hAnsi="Ebrima"/>
          </w:rPr>
          <w:t>Figure</w:t>
        </w:r>
        <w:r w:rsidR="007F2BD2" w:rsidRPr="006D5155">
          <w:rPr>
            <w:rStyle w:val="Hyperlink"/>
            <w:rFonts w:ascii="Ebrima" w:hAnsi="Ebrima"/>
          </w:rPr>
          <w:t>s 1a</w:t>
        </w:r>
      </w:hyperlink>
      <w:r w:rsidR="007F2BD2" w:rsidRPr="006D5155">
        <w:t xml:space="preserve"> and </w:t>
      </w:r>
      <w:hyperlink w:anchor="figureS01b" w:history="1">
        <w:r w:rsidR="007F2BD2" w:rsidRPr="006D5155">
          <w:rPr>
            <w:rStyle w:val="Hyperlink"/>
            <w:rFonts w:ascii="Ebrima" w:hAnsi="Ebrima"/>
          </w:rPr>
          <w:t>1b</w:t>
        </w:r>
      </w:hyperlink>
      <w:r w:rsidR="007F2BD2" w:rsidRPr="006D5155">
        <w:t>.</w:t>
      </w:r>
      <w:r w:rsidRPr="006D5155">
        <w:t xml:space="preserve"> Only voxels that have been damaged in at least 5 patients are </w:t>
      </w:r>
      <w:r w:rsidR="007C626D" w:rsidRPr="006D5155">
        <w:t>shown</w:t>
      </w:r>
      <w:r w:rsidRPr="006D5155">
        <w:t>, with darker/colder colours representing damage in fewer patients and brighter/warmer colours indicating damage in more patients</w:t>
      </w:r>
      <w:r w:rsidRPr="002428EA">
        <w:t xml:space="preserve">. </w:t>
      </w:r>
      <w:r w:rsidR="002428EA" w:rsidRPr="002428EA">
        <w:t>Visual inspection revealed that</w:t>
      </w:r>
      <w:r w:rsidRPr="002428EA">
        <w:t xml:space="preserve"> the majority of damaged voxels</w:t>
      </w:r>
      <w:r w:rsidR="00366610" w:rsidRPr="002428EA">
        <w:t xml:space="preserve"> across all patients</w:t>
      </w:r>
      <w:r w:rsidRPr="002428EA">
        <w:t xml:space="preserve"> lays in the area of and surrounding the</w:t>
      </w:r>
      <w:r w:rsidR="00B969FD" w:rsidRPr="002428EA">
        <w:t xml:space="preserve"> Insula and the B</w:t>
      </w:r>
      <w:r w:rsidR="00366610" w:rsidRPr="002428EA">
        <w:t>asal Ganglia</w:t>
      </w:r>
      <w:r w:rsidR="002428EA" w:rsidRPr="002428EA">
        <w:t xml:space="preserve">. </w:t>
      </w:r>
      <w:r w:rsidR="00366610" w:rsidRPr="002428EA">
        <w:t>For the female subsample, the centre is found in the Basal Ganglia</w:t>
      </w:r>
      <w:r w:rsidR="002428EA" w:rsidRPr="002428EA">
        <w:t xml:space="preserve">, </w:t>
      </w:r>
      <w:r w:rsidR="00366610" w:rsidRPr="002428EA">
        <w:t xml:space="preserve">while for the male </w:t>
      </w:r>
      <w:r w:rsidR="005156E8" w:rsidRPr="002428EA">
        <w:t>subsample,</w:t>
      </w:r>
      <w:r w:rsidR="00366610" w:rsidRPr="002428EA">
        <w:t xml:space="preserve"> it is</w:t>
      </w:r>
      <w:r w:rsidR="001D19BD">
        <w:t xml:space="preserve"> spread out more and</w:t>
      </w:r>
      <w:r w:rsidR="00366610" w:rsidRPr="002428EA">
        <w:t xml:space="preserve"> located between the Basal Ganglia and the Insula</w:t>
      </w:r>
      <w:r w:rsidR="002428EA" w:rsidRPr="002428EA">
        <w:t>.</w:t>
      </w:r>
    </w:p>
    <w:p w14:paraId="57EF12AE" w14:textId="77777777" w:rsidR="00413CD5" w:rsidRDefault="00413CD5">
      <w:pPr>
        <w:rPr>
          <w:b/>
        </w:rPr>
      </w:pPr>
      <w:bookmarkStart w:id="241" w:name="figure01"/>
      <w:r>
        <w:rPr>
          <w:b/>
        </w:rPr>
        <w:br w:type="page"/>
      </w:r>
    </w:p>
    <w:p w14:paraId="633CAD86" w14:textId="1BE26951" w:rsidR="007F2BD2" w:rsidRPr="006D5155" w:rsidRDefault="006D5155" w:rsidP="00E82821">
      <w:commentRangeStart w:id="242"/>
      <w:r>
        <w:rPr>
          <w:b/>
        </w:rPr>
        <w:lastRenderedPageBreak/>
        <w:t>Figure</w:t>
      </w:r>
      <w:r w:rsidR="007F2BD2" w:rsidRPr="006D5155">
        <w:rPr>
          <w:b/>
        </w:rPr>
        <w:t xml:space="preserve"> </w:t>
      </w:r>
      <w:commentRangeEnd w:id="242"/>
      <w:r w:rsidR="00005A60">
        <w:rPr>
          <w:rStyle w:val="Kommentarzeichen"/>
        </w:rPr>
        <w:commentReference w:id="242"/>
      </w:r>
      <w:r w:rsidR="007F2BD2" w:rsidRPr="006D5155">
        <w:rPr>
          <w:b/>
        </w:rPr>
        <w:t>1:</w:t>
      </w:r>
      <w:r w:rsidR="00032720" w:rsidRPr="006D5155">
        <w:t xml:space="preserve"> Lesion Overlay Plots</w:t>
      </w:r>
    </w:p>
    <w:bookmarkEnd w:id="241"/>
    <w:p w14:paraId="55DB7A9C" w14:textId="569C0AE9" w:rsidR="00E82821" w:rsidRPr="006D5155" w:rsidRDefault="00E82821" w:rsidP="00E82821">
      <w:r w:rsidRPr="006D5155">
        <w:rPr>
          <w:noProof/>
          <w:lang w:val="en-US"/>
        </w:rPr>
        <w:drawing>
          <wp:inline distT="0" distB="0" distL="0" distR="0" wp14:anchorId="606E0C27" wp14:editId="1C8FBB01">
            <wp:extent cx="5589815" cy="3222567"/>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02417" cy="3229832"/>
                    </a:xfrm>
                    <a:prstGeom prst="rect">
                      <a:avLst/>
                    </a:prstGeom>
                  </pic:spPr>
                </pic:pic>
              </a:graphicData>
            </a:graphic>
          </wp:inline>
        </w:drawing>
      </w:r>
    </w:p>
    <w:p w14:paraId="02C4283F" w14:textId="5917C497" w:rsidR="007F2BD2" w:rsidRPr="006D5155" w:rsidRDefault="007F2BD2" w:rsidP="007F2BD2">
      <w:pPr>
        <w:rPr>
          <w:sz w:val="18"/>
          <w:szCs w:val="18"/>
        </w:rPr>
      </w:pPr>
      <w:r w:rsidRPr="006D5155">
        <w:rPr>
          <w:sz w:val="18"/>
          <w:szCs w:val="18"/>
        </w:rPr>
        <w:t xml:space="preserve">Overlaps of all normalised acute lesions included in the analyses are shown for all patients (N = 206), female and male patients (N = 103, respectively). Aggregated lesions </w:t>
      </w:r>
      <w:proofErr w:type="gramStart"/>
      <w:r w:rsidRPr="006D5155">
        <w:rPr>
          <w:sz w:val="18"/>
          <w:szCs w:val="18"/>
        </w:rPr>
        <w:t>were overlaid</w:t>
      </w:r>
      <w:proofErr w:type="gramEnd"/>
      <w:r w:rsidRPr="006D5155">
        <w:rPr>
          <w:sz w:val="18"/>
          <w:szCs w:val="18"/>
        </w:rPr>
        <w:t xml:space="preserve"> on</w:t>
      </w:r>
      <w:r w:rsidR="005156E8" w:rsidRPr="006D5155">
        <w:rPr>
          <w:sz w:val="18"/>
          <w:szCs w:val="18"/>
        </w:rPr>
        <w:t xml:space="preserve"> an axial view of</w:t>
      </w:r>
      <w:r w:rsidRPr="006D5155">
        <w:rPr>
          <w:sz w:val="18"/>
          <w:szCs w:val="18"/>
        </w:rPr>
        <w:t xml:space="preserve"> the ch2bet-template </w:t>
      </w:r>
      <w:r w:rsidR="00842BA6" w:rsidRPr="006D5155">
        <w:rPr>
          <w:sz w:val="18"/>
          <w:szCs w:val="18"/>
        </w:rPr>
        <w:t>in</w:t>
      </w:r>
      <w:r w:rsidRPr="006D5155">
        <w:rPr>
          <w:sz w:val="18"/>
          <w:szCs w:val="18"/>
        </w:rPr>
        <w:t xml:space="preserve"> MRIcron (</w:t>
      </w:r>
      <w:proofErr w:type="spellStart"/>
      <w:r>
        <w:fldChar w:fldCharType="begin"/>
      </w:r>
      <w:r>
        <w:instrText xml:space="preserve"> HYPERLINK \l "rordenbrett2000" </w:instrText>
      </w:r>
      <w:r>
        <w:fldChar w:fldCharType="separate"/>
      </w:r>
      <w:r w:rsidRPr="006D5155">
        <w:rPr>
          <w:rStyle w:val="Hyperlink"/>
          <w:rFonts w:ascii="Ebrima" w:hAnsi="Ebrima"/>
          <w:sz w:val="18"/>
          <w:szCs w:val="18"/>
        </w:rPr>
        <w:t>Rorden</w:t>
      </w:r>
      <w:proofErr w:type="spellEnd"/>
      <w:r w:rsidRPr="006D5155">
        <w:rPr>
          <w:rStyle w:val="Hyperlink"/>
          <w:rFonts w:ascii="Ebrima" w:hAnsi="Ebrima"/>
          <w:sz w:val="18"/>
          <w:szCs w:val="18"/>
        </w:rPr>
        <w:t xml:space="preserve"> &amp; Brett, 2000</w:t>
      </w:r>
      <w:r>
        <w:rPr>
          <w:rStyle w:val="Hyperlink"/>
          <w:rFonts w:ascii="Ebrima" w:hAnsi="Ebrima"/>
          <w:sz w:val="18"/>
          <w:szCs w:val="18"/>
        </w:rPr>
        <w:fldChar w:fldCharType="end"/>
      </w:r>
      <w:r w:rsidRPr="006D5155">
        <w:rPr>
          <w:sz w:val="18"/>
          <w:szCs w:val="18"/>
        </w:rPr>
        <w:t>).</w:t>
      </w:r>
      <w:r w:rsidR="00042D33" w:rsidRPr="006D5155">
        <w:rPr>
          <w:sz w:val="18"/>
          <w:szCs w:val="18"/>
        </w:rPr>
        <w:t xml:space="preserve"> The voxels’ colours indicate the frequency of the lesion overlap and were scaled to the respective sample sizes. Only voxels damaged in at least 5 patients are depicted and were used for subsequent analyses. </w:t>
      </w:r>
      <w:r w:rsidR="00B36A39" w:rsidRPr="006D5155">
        <w:rPr>
          <w:sz w:val="18"/>
          <w:szCs w:val="18"/>
        </w:rPr>
        <w:t xml:space="preserve">Colours were scaled from 5 to the maximum value of the respective patient sample. </w:t>
      </w:r>
      <w:r w:rsidR="00842BA6" w:rsidRPr="006D5155">
        <w:rPr>
          <w:sz w:val="18"/>
          <w:szCs w:val="18"/>
        </w:rPr>
        <w:t>The number given above each slice refers to the z-coordinate in MNI space.</w:t>
      </w:r>
    </w:p>
    <w:p w14:paraId="3B5B7CBD" w14:textId="274A607B" w:rsidR="007F2BD2" w:rsidRPr="006D5155" w:rsidRDefault="00CC628C" w:rsidP="00E82821">
      <w:hyperlink w:anchor="figure02" w:history="1">
        <w:r w:rsidR="006D5155" w:rsidRPr="00537745">
          <w:rPr>
            <w:rStyle w:val="Hyperlink"/>
            <w:rFonts w:ascii="Ebrima" w:hAnsi="Ebrima"/>
          </w:rPr>
          <w:t>Figure</w:t>
        </w:r>
        <w:r w:rsidR="00042D33" w:rsidRPr="00537745">
          <w:rPr>
            <w:rStyle w:val="Hyperlink"/>
            <w:rFonts w:ascii="Ebrima" w:hAnsi="Ebrima"/>
          </w:rPr>
          <w:t xml:space="preserve"> 2</w:t>
        </w:r>
        <w:r w:rsidR="00205BF0" w:rsidRPr="00537745">
          <w:rPr>
            <w:rStyle w:val="Hyperlink"/>
            <w:rFonts w:ascii="Ebrima" w:hAnsi="Ebrima"/>
          </w:rPr>
          <w:t>a</w:t>
        </w:r>
      </w:hyperlink>
      <w:r w:rsidR="00042D33" w:rsidRPr="006D5155">
        <w:t xml:space="preserve"> </w:t>
      </w:r>
      <w:r w:rsidR="004A0973" w:rsidRPr="006D5155">
        <w:t xml:space="preserve">depicts the voxels that were </w:t>
      </w:r>
      <w:r w:rsidR="00042D33" w:rsidRPr="006D5155">
        <w:t xml:space="preserve">damaged </w:t>
      </w:r>
      <w:r w:rsidR="004A0973" w:rsidRPr="006D5155">
        <w:t xml:space="preserve">more frequently </w:t>
      </w:r>
      <w:r w:rsidR="00042D33" w:rsidRPr="006D5155">
        <w:t xml:space="preserve">in </w:t>
      </w:r>
      <w:r w:rsidR="007C626D" w:rsidRPr="006D5155">
        <w:t>one sex than the other</w:t>
      </w:r>
      <w:r w:rsidR="00042D33" w:rsidRPr="006D5155">
        <w:t xml:space="preserve"> in Subtraction Plots. </w:t>
      </w:r>
      <w:r w:rsidR="004A0973" w:rsidRPr="006D5155">
        <w:t xml:space="preserve">The voxels that most notably </w:t>
      </w:r>
      <w:r w:rsidR="007C626D" w:rsidRPr="006D5155">
        <w:t xml:space="preserve">were </w:t>
      </w:r>
      <w:r w:rsidR="004A0973" w:rsidRPr="006D5155">
        <w:t>damaged more often in women were mostly clustered in the Thalamus and the</w:t>
      </w:r>
      <w:r w:rsidR="00CF6DEE" w:rsidRPr="006D5155">
        <w:t xml:space="preserve"> Putamen and Ventral Caudate of the</w:t>
      </w:r>
      <w:r w:rsidR="004A0973" w:rsidRPr="006D5155">
        <w:t xml:space="preserve"> Basal Ganglia</w:t>
      </w:r>
      <w:r w:rsidR="00C15C74" w:rsidRPr="006D5155">
        <w:t xml:space="preserve"> (BG)</w:t>
      </w:r>
      <w:r w:rsidR="004A0973" w:rsidRPr="006D5155">
        <w:t xml:space="preserve">. The voxels that were damaged more </w:t>
      </w:r>
      <w:r w:rsidR="007C626D" w:rsidRPr="006D5155">
        <w:t>frequently in men</w:t>
      </w:r>
      <w:r w:rsidR="004A0973" w:rsidRPr="006D5155">
        <w:t xml:space="preserve"> were spread out more across the brain. No</w:t>
      </w:r>
      <w:r w:rsidR="00537745">
        <w:t>t</w:t>
      </w:r>
      <w:r w:rsidR="006D5155">
        <w:t>able</w:t>
      </w:r>
      <w:r w:rsidR="004A0973" w:rsidRPr="006D5155">
        <w:t xml:space="preserve"> clusters include the Inferior Frontal Gyrus (IFG), Orbital Gyrus (</w:t>
      </w:r>
      <w:proofErr w:type="spellStart"/>
      <w:r w:rsidR="004A0973" w:rsidRPr="006D5155">
        <w:t>OrG</w:t>
      </w:r>
      <w:proofErr w:type="spellEnd"/>
      <w:r w:rsidR="004A0973" w:rsidRPr="006D5155">
        <w:t>), Superior Temporal Gyrus (STG) and posterior STG and Medioventral Occipital Cortex (</w:t>
      </w:r>
      <w:proofErr w:type="spellStart"/>
      <w:r w:rsidR="004A0973" w:rsidRPr="006D5155">
        <w:t>MVOcC</w:t>
      </w:r>
      <w:proofErr w:type="spellEnd"/>
      <w:r w:rsidR="004A0973" w:rsidRPr="006D5155">
        <w:t>)</w:t>
      </w:r>
      <w:r w:rsidR="00F51377" w:rsidRPr="006D5155">
        <w:t>.</w:t>
      </w:r>
    </w:p>
    <w:p w14:paraId="3822AB1E" w14:textId="271973E1" w:rsidR="00DD64ED" w:rsidRDefault="00DD64ED" w:rsidP="00E82821">
      <w:r w:rsidRPr="006D5155">
        <w:t xml:space="preserve">When contrasting only female and male patients diagnosed with visuospatial neglect (see </w:t>
      </w:r>
      <w:hyperlink w:anchor="figure02" w:history="1">
        <w:r w:rsidR="006D5155" w:rsidRPr="00537745">
          <w:rPr>
            <w:rStyle w:val="Hyperlink"/>
            <w:rFonts w:ascii="Ebrima" w:hAnsi="Ebrima"/>
          </w:rPr>
          <w:t>Figure</w:t>
        </w:r>
        <w:r w:rsidRPr="00537745">
          <w:rPr>
            <w:rStyle w:val="Hyperlink"/>
            <w:rFonts w:ascii="Ebrima" w:hAnsi="Ebrima"/>
          </w:rPr>
          <w:t xml:space="preserve"> 2b</w:t>
        </w:r>
      </w:hyperlink>
      <w:r w:rsidRPr="006D5155">
        <w:t xml:space="preserve">), the patterns </w:t>
      </w:r>
      <w:r w:rsidR="00537745">
        <w:t>are</w:t>
      </w:r>
      <w:r w:rsidRPr="006D5155">
        <w:t xml:space="preserve"> very similar to the ones found for the whole patient sample. </w:t>
      </w:r>
      <w:r w:rsidR="00CF6DEE" w:rsidRPr="006D5155">
        <w:t xml:space="preserve">The most prominent cluster of voxels damaged more frequently in women than in men is located again in the </w:t>
      </w:r>
      <w:r w:rsidR="00C15C74" w:rsidRPr="006D5155">
        <w:t>BG</w:t>
      </w:r>
      <w:r w:rsidR="00CF6DEE" w:rsidRPr="006D5155">
        <w:t>, but another no</w:t>
      </w:r>
      <w:r w:rsidR="00537745">
        <w:t>t</w:t>
      </w:r>
      <w:r w:rsidR="006D5155">
        <w:t>able</w:t>
      </w:r>
      <w:r w:rsidR="00CF6DEE" w:rsidRPr="006D5155">
        <w:t xml:space="preserve"> cluster emerged surrounding the Middle Frontal Gyrus (MFG). Male neglect patients had more damaged voxels in the </w:t>
      </w:r>
      <w:r w:rsidR="009A376C">
        <w:t>d</w:t>
      </w:r>
      <w:r w:rsidR="00CF6DEE" w:rsidRPr="006D5155">
        <w:t>orsal Caudate region of the Basal Ganglia</w:t>
      </w:r>
      <w:r w:rsidR="00C15C74" w:rsidRPr="006D5155">
        <w:t xml:space="preserve">, the Inferior Parietal Lobule (IPL) and STG. </w:t>
      </w:r>
    </w:p>
    <w:p w14:paraId="6C2D76F1" w14:textId="21AA533E" w:rsidR="00205BF0" w:rsidRPr="006D5155" w:rsidRDefault="006D5155" w:rsidP="00E82821">
      <w:bookmarkStart w:id="243" w:name="figure02"/>
      <w:commentRangeStart w:id="244"/>
      <w:commentRangeStart w:id="245"/>
      <w:r>
        <w:rPr>
          <w:b/>
        </w:rPr>
        <w:t>Figure</w:t>
      </w:r>
      <w:r w:rsidR="00205BF0" w:rsidRPr="006D5155">
        <w:rPr>
          <w:b/>
        </w:rPr>
        <w:t xml:space="preserve"> 2:</w:t>
      </w:r>
      <w:r w:rsidR="00205BF0" w:rsidRPr="006D5155">
        <w:t xml:space="preserve"> Subtraction Plots </w:t>
      </w:r>
    </w:p>
    <w:bookmarkEnd w:id="243"/>
    <w:p w14:paraId="2394215F" w14:textId="2023AC98" w:rsidR="0035653D" w:rsidRPr="006D5155" w:rsidRDefault="0035653D" w:rsidP="0035653D">
      <w:pPr>
        <w:jc w:val="center"/>
      </w:pPr>
      <w:r w:rsidRPr="006D5155">
        <w:t xml:space="preserve">Female </w:t>
      </w:r>
      <w:r w:rsidR="009C3EBB" w:rsidRPr="006D5155">
        <w:t>&gt;</w:t>
      </w:r>
      <w:r w:rsidRPr="006D5155">
        <w:t xml:space="preserve"> Male:</w:t>
      </w:r>
    </w:p>
    <w:p w14:paraId="1B8A26BF" w14:textId="597985BC" w:rsidR="0035653D" w:rsidRPr="006D5155" w:rsidRDefault="0035653D" w:rsidP="009C3EBB">
      <w:pPr>
        <w:jc w:val="center"/>
      </w:pPr>
      <w:r w:rsidRPr="006D5155">
        <w:rPr>
          <w:noProof/>
          <w:lang w:val="en-US"/>
        </w:rPr>
        <w:drawing>
          <wp:inline distT="0" distB="0" distL="0" distR="0" wp14:anchorId="2C977325" wp14:editId="49292A8F">
            <wp:extent cx="4694702" cy="1030846"/>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74520" cy="1048372"/>
                    </a:xfrm>
                    <a:prstGeom prst="rect">
                      <a:avLst/>
                    </a:prstGeom>
                    <a:noFill/>
                  </pic:spPr>
                </pic:pic>
              </a:graphicData>
            </a:graphic>
          </wp:inline>
        </w:drawing>
      </w:r>
    </w:p>
    <w:p w14:paraId="260C5903" w14:textId="6451526D" w:rsidR="009C3EBB" w:rsidRPr="006D5155" w:rsidRDefault="009C3EBB" w:rsidP="009C3EBB">
      <w:pPr>
        <w:jc w:val="center"/>
      </w:pPr>
      <w:r w:rsidRPr="006D5155">
        <w:lastRenderedPageBreak/>
        <w:t>Male &gt; Female:</w:t>
      </w:r>
    </w:p>
    <w:p w14:paraId="38CB31A0" w14:textId="1ED40B59" w:rsidR="00F05AAE" w:rsidRPr="006D5155" w:rsidRDefault="00032720" w:rsidP="00B969FD">
      <w:pPr>
        <w:jc w:val="center"/>
        <w:rPr>
          <w:noProof/>
        </w:rPr>
      </w:pPr>
      <w:r w:rsidRPr="006D5155">
        <w:rPr>
          <w:noProof/>
          <w:lang w:val="en-US"/>
        </w:rPr>
        <w:drawing>
          <wp:inline distT="0" distB="0" distL="0" distR="0" wp14:anchorId="6516B90F" wp14:editId="23FD2CAA">
            <wp:extent cx="4700954" cy="1032219"/>
            <wp:effectExtent l="0" t="0" r="444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74525" cy="1048373"/>
                    </a:xfrm>
                    <a:prstGeom prst="rect">
                      <a:avLst/>
                    </a:prstGeom>
                    <a:noFill/>
                  </pic:spPr>
                </pic:pic>
              </a:graphicData>
            </a:graphic>
          </wp:inline>
        </w:drawing>
      </w:r>
    </w:p>
    <w:p w14:paraId="47C41073" w14:textId="49B8EB70" w:rsidR="009C3EBB" w:rsidRPr="006D5155" w:rsidRDefault="009C3EBB" w:rsidP="00B969FD">
      <w:pPr>
        <w:jc w:val="center"/>
        <w:rPr>
          <w:noProof/>
        </w:rPr>
      </w:pPr>
      <w:r w:rsidRPr="006D5155">
        <w:rPr>
          <w:noProof/>
        </w:rPr>
        <w:t>Neglect Female &gt; Neglect Male:</w:t>
      </w:r>
    </w:p>
    <w:p w14:paraId="18DC9B7E" w14:textId="568E9A6C" w:rsidR="009C3EBB" w:rsidRPr="006D5155" w:rsidRDefault="00032720" w:rsidP="00B969FD">
      <w:pPr>
        <w:jc w:val="center"/>
        <w:rPr>
          <w:noProof/>
        </w:rPr>
      </w:pPr>
      <w:r w:rsidRPr="006D5155">
        <w:rPr>
          <w:noProof/>
          <w:lang w:val="en-US"/>
        </w:rPr>
        <w:drawing>
          <wp:inline distT="0" distB="0" distL="0" distR="0" wp14:anchorId="13E1D571" wp14:editId="59C615CF">
            <wp:extent cx="4724400" cy="1037889"/>
            <wp:effectExtent l="0" t="0" r="0" b="0"/>
            <wp:docPr id="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793322" cy="1053030"/>
                    </a:xfrm>
                    <a:prstGeom prst="rect">
                      <a:avLst/>
                    </a:prstGeom>
                  </pic:spPr>
                </pic:pic>
              </a:graphicData>
            </a:graphic>
          </wp:inline>
        </w:drawing>
      </w:r>
    </w:p>
    <w:p w14:paraId="37C70F61" w14:textId="228D7643" w:rsidR="009C3EBB" w:rsidRPr="006D5155" w:rsidRDefault="009C3EBB" w:rsidP="00B969FD">
      <w:pPr>
        <w:jc w:val="center"/>
        <w:rPr>
          <w:noProof/>
        </w:rPr>
      </w:pPr>
      <w:r w:rsidRPr="006D5155">
        <w:rPr>
          <w:noProof/>
        </w:rPr>
        <w:t>Neglect Male &gt; Neglect Female:</w:t>
      </w:r>
    </w:p>
    <w:p w14:paraId="44BC42D9" w14:textId="6FFF77D3" w:rsidR="00205BF0" w:rsidRPr="006D5155" w:rsidRDefault="00032720" w:rsidP="009C3EBB">
      <w:pPr>
        <w:jc w:val="center"/>
        <w:rPr>
          <w:noProof/>
        </w:rPr>
      </w:pPr>
      <w:r w:rsidRPr="006D5155">
        <w:rPr>
          <w:noProof/>
          <w:lang w:val="en-US"/>
        </w:rPr>
        <w:drawing>
          <wp:inline distT="0" distB="0" distL="0" distR="0" wp14:anchorId="0F818FBA" wp14:editId="7AF8DD5A">
            <wp:extent cx="4736123" cy="1040464"/>
            <wp:effectExtent l="0" t="0" r="7620" b="7620"/>
            <wp:docPr id="1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811728" cy="1057073"/>
                    </a:xfrm>
                    <a:prstGeom prst="rect">
                      <a:avLst/>
                    </a:prstGeom>
                  </pic:spPr>
                </pic:pic>
              </a:graphicData>
            </a:graphic>
          </wp:inline>
        </w:drawing>
      </w:r>
    </w:p>
    <w:p w14:paraId="3F86581B" w14:textId="36BFC019" w:rsidR="00F05AAE" w:rsidRPr="006D5155" w:rsidRDefault="008E559D" w:rsidP="00E82821">
      <w:pPr>
        <w:rPr>
          <w:highlight w:val="yellow"/>
        </w:rPr>
      </w:pPr>
      <w:r w:rsidRPr="006D5155">
        <w:rPr>
          <w:sz w:val="18"/>
          <w:szCs w:val="18"/>
        </w:rPr>
        <w:t xml:space="preserve">Subtraction plots of the normalised acute lesions for the </w:t>
      </w:r>
      <w:r w:rsidR="00F05AAE" w:rsidRPr="006D5155">
        <w:rPr>
          <w:sz w:val="18"/>
          <w:szCs w:val="18"/>
        </w:rPr>
        <w:t xml:space="preserve">(A) </w:t>
      </w:r>
      <w:r w:rsidRPr="006D5155">
        <w:rPr>
          <w:sz w:val="18"/>
          <w:szCs w:val="18"/>
        </w:rPr>
        <w:t xml:space="preserve">female and male patient </w:t>
      </w:r>
      <w:r w:rsidR="00F05AAE" w:rsidRPr="006D5155">
        <w:rPr>
          <w:sz w:val="18"/>
          <w:szCs w:val="18"/>
        </w:rPr>
        <w:t>sample and (B) female and male neglect patient sample,</w:t>
      </w:r>
      <w:r w:rsidRPr="006D5155">
        <w:rPr>
          <w:sz w:val="18"/>
          <w:szCs w:val="18"/>
        </w:rPr>
        <w:t xml:space="preserve"> respectively. Subtraction maps </w:t>
      </w:r>
      <w:proofErr w:type="gramStart"/>
      <w:r w:rsidRPr="006D5155">
        <w:rPr>
          <w:sz w:val="18"/>
          <w:szCs w:val="18"/>
        </w:rPr>
        <w:t xml:space="preserve">were </w:t>
      </w:r>
      <w:r w:rsidR="00205BF0" w:rsidRPr="006D5155">
        <w:rPr>
          <w:sz w:val="18"/>
          <w:szCs w:val="18"/>
        </w:rPr>
        <w:t>overlaid</w:t>
      </w:r>
      <w:proofErr w:type="gramEnd"/>
      <w:r w:rsidR="00205BF0" w:rsidRPr="006D5155">
        <w:rPr>
          <w:sz w:val="18"/>
          <w:szCs w:val="18"/>
        </w:rPr>
        <w:t xml:space="preserve"> on</w:t>
      </w:r>
      <w:r w:rsidR="005156E8" w:rsidRPr="006D5155">
        <w:rPr>
          <w:sz w:val="18"/>
          <w:szCs w:val="18"/>
        </w:rPr>
        <w:t xml:space="preserve"> an axial view of</w:t>
      </w:r>
      <w:r w:rsidR="00205BF0" w:rsidRPr="006D5155">
        <w:rPr>
          <w:sz w:val="18"/>
          <w:szCs w:val="18"/>
        </w:rPr>
        <w:t xml:space="preserve"> the ch2bet-template </w:t>
      </w:r>
      <w:r w:rsidR="00842BA6" w:rsidRPr="006D5155">
        <w:rPr>
          <w:sz w:val="18"/>
          <w:szCs w:val="18"/>
        </w:rPr>
        <w:t>in</w:t>
      </w:r>
      <w:r w:rsidR="00205BF0" w:rsidRPr="006D5155">
        <w:rPr>
          <w:sz w:val="18"/>
          <w:szCs w:val="18"/>
        </w:rPr>
        <w:t xml:space="preserve"> MRIcron (</w:t>
      </w:r>
      <w:proofErr w:type="spellStart"/>
      <w:r>
        <w:fldChar w:fldCharType="begin"/>
      </w:r>
      <w:r>
        <w:instrText xml:space="preserve"> HYPERLINK \l "rordenbrett2000" </w:instrText>
      </w:r>
      <w:r>
        <w:fldChar w:fldCharType="separate"/>
      </w:r>
      <w:r w:rsidR="00205BF0" w:rsidRPr="006D5155">
        <w:rPr>
          <w:rStyle w:val="Hyperlink"/>
          <w:rFonts w:ascii="Ebrima" w:hAnsi="Ebrima"/>
          <w:sz w:val="18"/>
          <w:szCs w:val="18"/>
        </w:rPr>
        <w:t>Rorden</w:t>
      </w:r>
      <w:proofErr w:type="spellEnd"/>
      <w:r w:rsidR="00205BF0" w:rsidRPr="006D5155">
        <w:rPr>
          <w:rStyle w:val="Hyperlink"/>
          <w:rFonts w:ascii="Ebrima" w:hAnsi="Ebrima"/>
          <w:sz w:val="18"/>
          <w:szCs w:val="18"/>
        </w:rPr>
        <w:t xml:space="preserve"> &amp; Brett, 2000</w:t>
      </w:r>
      <w:r>
        <w:rPr>
          <w:rStyle w:val="Hyperlink"/>
          <w:rFonts w:ascii="Ebrima" w:hAnsi="Ebrima"/>
          <w:sz w:val="18"/>
          <w:szCs w:val="18"/>
        </w:rPr>
        <w:fldChar w:fldCharType="end"/>
      </w:r>
      <w:r w:rsidR="00205BF0" w:rsidRPr="006D5155">
        <w:rPr>
          <w:sz w:val="18"/>
          <w:szCs w:val="18"/>
        </w:rPr>
        <w:t xml:space="preserve">). The voxels’ colours indicate the </w:t>
      </w:r>
      <w:r w:rsidRPr="006D5155">
        <w:rPr>
          <w:sz w:val="18"/>
          <w:szCs w:val="18"/>
        </w:rPr>
        <w:t xml:space="preserve">percentage of relative </w:t>
      </w:r>
      <w:r w:rsidR="00205BF0" w:rsidRPr="006D5155">
        <w:rPr>
          <w:sz w:val="18"/>
          <w:szCs w:val="18"/>
        </w:rPr>
        <w:t xml:space="preserve">frequency </w:t>
      </w:r>
      <w:r w:rsidRPr="006D5155">
        <w:rPr>
          <w:sz w:val="18"/>
          <w:szCs w:val="18"/>
        </w:rPr>
        <w:t>difference between the patient groups.</w:t>
      </w:r>
      <w:r w:rsidR="00205BF0" w:rsidRPr="006D5155">
        <w:rPr>
          <w:sz w:val="18"/>
          <w:szCs w:val="18"/>
        </w:rPr>
        <w:t xml:space="preserve"> </w:t>
      </w:r>
      <w:r w:rsidR="00842BA6" w:rsidRPr="006D5155">
        <w:rPr>
          <w:sz w:val="18"/>
          <w:szCs w:val="18"/>
        </w:rPr>
        <w:t>The number given above each slice refers to the z-coordinate in MNI space.</w:t>
      </w:r>
      <w:commentRangeEnd w:id="244"/>
      <w:r w:rsidR="008A6BAD">
        <w:rPr>
          <w:rStyle w:val="Kommentarzeichen"/>
        </w:rPr>
        <w:commentReference w:id="244"/>
      </w:r>
      <w:commentRangeEnd w:id="245"/>
      <w:r w:rsidR="00A32E7A">
        <w:rPr>
          <w:rStyle w:val="Kommentarzeichen"/>
        </w:rPr>
        <w:commentReference w:id="245"/>
      </w:r>
    </w:p>
    <w:p w14:paraId="3E340ED9" w14:textId="462932C2" w:rsidR="00A02678" w:rsidRPr="006D5155" w:rsidRDefault="00CC628C" w:rsidP="00A02678">
      <w:hyperlink w:anchor="figure03" w:history="1">
        <w:r w:rsidR="006D5155" w:rsidRPr="00537745">
          <w:rPr>
            <w:rStyle w:val="Hyperlink"/>
            <w:rFonts w:ascii="Ebrima" w:hAnsi="Ebrima"/>
          </w:rPr>
          <w:t>Figure</w:t>
        </w:r>
        <w:r w:rsidR="00F05AAE" w:rsidRPr="00537745">
          <w:rPr>
            <w:rStyle w:val="Hyperlink"/>
            <w:rFonts w:ascii="Ebrima" w:hAnsi="Ebrima"/>
          </w:rPr>
          <w:t xml:space="preserve"> 3</w:t>
        </w:r>
      </w:hyperlink>
      <w:r w:rsidR="00F05AAE" w:rsidRPr="006D5155">
        <w:t xml:space="preserve"> </w:t>
      </w:r>
      <w:r w:rsidR="00104F1E" w:rsidRPr="006D5155">
        <w:t>depict</w:t>
      </w:r>
      <w:r w:rsidR="00F05AAE" w:rsidRPr="006D5155">
        <w:t>s</w:t>
      </w:r>
      <w:r w:rsidR="00104F1E" w:rsidRPr="006D5155">
        <w:t xml:space="preserve"> the voxels whose damage status was significantly correlated with worse behavioural scores, as assessed via VLBM analyses using mass-univariate general linear models</w:t>
      </w:r>
      <w:ins w:id="246" w:author="Lisa" w:date="2022-09-12T12:11:00Z">
        <w:r w:rsidR="00654401">
          <w:t xml:space="preserve"> in NiiStat</w:t>
        </w:r>
      </w:ins>
      <w:r w:rsidR="00CF709C" w:rsidRPr="006D5155">
        <w:t xml:space="preserve">. </w:t>
      </w:r>
      <w:r w:rsidR="00F05AAE" w:rsidRPr="006D5155">
        <w:t xml:space="preserve">Across all patients, 4232 voxels survived the correction </w:t>
      </w:r>
      <w:r w:rsidR="00FF7D55" w:rsidRPr="006D5155">
        <w:t xml:space="preserve">and reached significance. </w:t>
      </w:r>
      <w:r w:rsidR="00641DF2" w:rsidRPr="006D5155">
        <w:t xml:space="preserve">The majority of those voxels is located </w:t>
      </w:r>
      <w:commentRangeStart w:id="247"/>
      <w:r w:rsidR="00641DF2" w:rsidRPr="006D5155">
        <w:t>surround</w:t>
      </w:r>
      <w:commentRangeEnd w:id="247"/>
      <w:r w:rsidR="00762AEA">
        <w:rPr>
          <w:rStyle w:val="Kommentarzeichen"/>
        </w:rPr>
        <w:commentReference w:id="247"/>
      </w:r>
      <w:r w:rsidR="00641DF2" w:rsidRPr="006D5155">
        <w:t xml:space="preserve"> the IPL, STG, the posterior Superior Temporal Sulcus (pSTS) and their associated WM fibre tracts. </w:t>
      </w:r>
      <w:r w:rsidR="00CF709C" w:rsidRPr="006D5155">
        <w:t xml:space="preserve">In the female patient subgroup, a total of 323 </w:t>
      </w:r>
      <w:r w:rsidR="00641DF2" w:rsidRPr="006D5155">
        <w:t xml:space="preserve">mostly grey matter </w:t>
      </w:r>
      <w:r w:rsidR="00CF709C" w:rsidRPr="006D5155">
        <w:t xml:space="preserve">voxels clustered around </w:t>
      </w:r>
      <w:r w:rsidR="00641DF2" w:rsidRPr="006D5155">
        <w:t xml:space="preserve">the pSTS and STG </w:t>
      </w:r>
      <w:r w:rsidR="00CF709C" w:rsidRPr="006D5155">
        <w:t xml:space="preserve">reached significance. In the male subsample, damage to a population of 273 voxels </w:t>
      </w:r>
      <w:r w:rsidR="00641DF2" w:rsidRPr="006D5155">
        <w:t>that are mainly located in WM tracts surrounding the IPL and between the STG and M</w:t>
      </w:r>
      <w:r w:rsidR="004A06F6" w:rsidRPr="006D5155">
        <w:t>iddle</w:t>
      </w:r>
      <w:r w:rsidR="00641DF2" w:rsidRPr="006D5155">
        <w:t xml:space="preserve"> Temporal Gyrus (MTG) </w:t>
      </w:r>
      <w:r w:rsidR="00CF709C" w:rsidRPr="006D5155">
        <w:t xml:space="preserve">were significantly associated with </w:t>
      </w:r>
      <w:r w:rsidR="009A376C">
        <w:t>neglect severity.</w:t>
      </w:r>
    </w:p>
    <w:p w14:paraId="6E65ED01" w14:textId="68B0A756" w:rsidR="00F91226" w:rsidRPr="006D5155" w:rsidRDefault="006D5155" w:rsidP="00A02678">
      <w:bookmarkStart w:id="248" w:name="figure03"/>
      <w:r>
        <w:rPr>
          <w:b/>
        </w:rPr>
        <w:t>Figure</w:t>
      </w:r>
      <w:r w:rsidR="00F91226" w:rsidRPr="006D5155">
        <w:rPr>
          <w:b/>
        </w:rPr>
        <w:t xml:space="preserve"> 3:</w:t>
      </w:r>
      <w:r w:rsidR="00F91226" w:rsidRPr="006D5155">
        <w:t xml:space="preserve"> </w:t>
      </w:r>
      <w:r w:rsidR="007B1CE3" w:rsidRPr="006D5155">
        <w:t>Statistical voxel-wise lesion-behaviour mapping (VLBM) results</w:t>
      </w:r>
    </w:p>
    <w:bookmarkEnd w:id="248"/>
    <w:p w14:paraId="15D94B12" w14:textId="61B0CD5E" w:rsidR="0035653D" w:rsidRPr="006D5155" w:rsidRDefault="0035653D" w:rsidP="0035653D">
      <w:pPr>
        <w:jc w:val="center"/>
      </w:pPr>
      <w:r w:rsidRPr="006D5155">
        <w:t>All:</w:t>
      </w:r>
    </w:p>
    <w:p w14:paraId="774B0F3A" w14:textId="73359F5E" w:rsidR="00F91226" w:rsidRPr="006D5155" w:rsidRDefault="00032720" w:rsidP="007B1CE3">
      <w:pPr>
        <w:jc w:val="center"/>
      </w:pPr>
      <w:r w:rsidRPr="006D5155">
        <w:rPr>
          <w:noProof/>
          <w:lang w:val="en-US"/>
        </w:rPr>
        <w:drawing>
          <wp:inline distT="0" distB="0" distL="0" distR="0" wp14:anchorId="6449A2AC" wp14:editId="5EF39867">
            <wp:extent cx="3856892" cy="1073557"/>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60891" cy="1102505"/>
                    </a:xfrm>
                    <a:prstGeom prst="rect">
                      <a:avLst/>
                    </a:prstGeom>
                    <a:noFill/>
                  </pic:spPr>
                </pic:pic>
              </a:graphicData>
            </a:graphic>
          </wp:inline>
        </w:drawing>
      </w:r>
    </w:p>
    <w:p w14:paraId="6B2FD7C6" w14:textId="4AEF020C" w:rsidR="0035653D" w:rsidRPr="006D5155" w:rsidRDefault="0035653D" w:rsidP="007B1CE3">
      <w:pPr>
        <w:jc w:val="center"/>
      </w:pPr>
      <w:r w:rsidRPr="006D5155">
        <w:t>Female:</w:t>
      </w:r>
    </w:p>
    <w:p w14:paraId="75655EDC" w14:textId="36A4D057" w:rsidR="00032720" w:rsidRPr="006D5155" w:rsidRDefault="00032720" w:rsidP="007B1CE3">
      <w:pPr>
        <w:jc w:val="center"/>
      </w:pPr>
      <w:r w:rsidRPr="006D5155">
        <w:rPr>
          <w:noProof/>
          <w:lang w:val="en-US"/>
        </w:rPr>
        <w:lastRenderedPageBreak/>
        <w:drawing>
          <wp:inline distT="0" distB="0" distL="0" distR="0" wp14:anchorId="102FEB2D" wp14:editId="35F4DFA2">
            <wp:extent cx="3897923" cy="1096935"/>
            <wp:effectExtent l="0" t="0" r="7620" b="8255"/>
            <wp:docPr id="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959094" cy="1114150"/>
                    </a:xfrm>
                    <a:prstGeom prst="rect">
                      <a:avLst/>
                    </a:prstGeom>
                  </pic:spPr>
                </pic:pic>
              </a:graphicData>
            </a:graphic>
          </wp:inline>
        </w:drawing>
      </w:r>
    </w:p>
    <w:p w14:paraId="6BD968A7" w14:textId="7756D849" w:rsidR="009C3EBB" w:rsidRPr="006D5155" w:rsidRDefault="009C3EBB" w:rsidP="007B1CE3">
      <w:pPr>
        <w:jc w:val="center"/>
      </w:pPr>
      <w:r w:rsidRPr="006D5155">
        <w:t>Male:</w:t>
      </w:r>
    </w:p>
    <w:p w14:paraId="013E8F7E" w14:textId="559162E9" w:rsidR="00032720" w:rsidRPr="006D5155" w:rsidRDefault="00032720" w:rsidP="007B1CE3">
      <w:pPr>
        <w:jc w:val="center"/>
      </w:pPr>
      <w:r w:rsidRPr="006D5155">
        <w:rPr>
          <w:noProof/>
          <w:lang w:val="en-US"/>
        </w:rPr>
        <w:drawing>
          <wp:inline distT="0" distB="0" distL="0" distR="0" wp14:anchorId="1B51FAC3" wp14:editId="5A077F5D">
            <wp:extent cx="2282087" cy="1213757"/>
            <wp:effectExtent l="0" t="0" r="4445" b="5715"/>
            <wp:docPr id="1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330836" cy="1239685"/>
                    </a:xfrm>
                    <a:prstGeom prst="rect">
                      <a:avLst/>
                    </a:prstGeom>
                  </pic:spPr>
                </pic:pic>
              </a:graphicData>
            </a:graphic>
          </wp:inline>
        </w:drawing>
      </w:r>
      <w:r w:rsidRPr="006D5155">
        <w:rPr>
          <w:noProof/>
          <w:lang w:val="en-US"/>
        </w:rPr>
        <w:drawing>
          <wp:inline distT="0" distB="0" distL="0" distR="0" wp14:anchorId="458C7650" wp14:editId="774E765D">
            <wp:extent cx="2210782" cy="1223826"/>
            <wp:effectExtent l="0" t="0" r="0" b="0"/>
            <wp:docPr id="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302634" cy="1274673"/>
                    </a:xfrm>
                    <a:prstGeom prst="rect">
                      <a:avLst/>
                    </a:prstGeom>
                  </pic:spPr>
                </pic:pic>
              </a:graphicData>
            </a:graphic>
          </wp:inline>
        </w:drawing>
      </w:r>
    </w:p>
    <w:p w14:paraId="1834CFA4" w14:textId="5F0CA10B" w:rsidR="007B1CE3" w:rsidRPr="006D5155" w:rsidRDefault="007B1CE3" w:rsidP="00A02678">
      <w:r w:rsidRPr="006D5155">
        <w:rPr>
          <w:sz w:val="18"/>
          <w:szCs w:val="18"/>
        </w:rPr>
        <w:t xml:space="preserve">Results of the VLBM analyses using mass-univariate GLMs to identify voxels that are significantly correlated with </w:t>
      </w:r>
      <w:commentRangeStart w:id="249"/>
      <w:r w:rsidRPr="006D5155">
        <w:rPr>
          <w:sz w:val="18"/>
          <w:szCs w:val="18"/>
        </w:rPr>
        <w:t xml:space="preserve">pathological scores in the </w:t>
      </w:r>
      <w:r w:rsidR="00516A6A">
        <w:rPr>
          <w:sz w:val="18"/>
          <w:szCs w:val="18"/>
        </w:rPr>
        <w:t>neglect examination</w:t>
      </w:r>
      <w:r w:rsidR="007C1C62">
        <w:rPr>
          <w:sz w:val="18"/>
          <w:szCs w:val="18"/>
        </w:rPr>
        <w:t xml:space="preserve"> tests</w:t>
      </w:r>
      <w:commentRangeEnd w:id="249"/>
      <w:r w:rsidR="00654401">
        <w:rPr>
          <w:rStyle w:val="Kommentarzeichen"/>
        </w:rPr>
        <w:commentReference w:id="249"/>
      </w:r>
      <w:r w:rsidR="006334C2" w:rsidRPr="006D5155">
        <w:rPr>
          <w:sz w:val="18"/>
          <w:szCs w:val="18"/>
        </w:rPr>
        <w:t>. Voxels that survived FWE</w:t>
      </w:r>
      <w:r w:rsidRPr="006D5155">
        <w:rPr>
          <w:sz w:val="18"/>
          <w:szCs w:val="18"/>
        </w:rPr>
        <w:t xml:space="preserve"> correction based on permutation tests at p &lt; 0.05 </w:t>
      </w:r>
      <w:proofErr w:type="gramStart"/>
      <w:r w:rsidRPr="006D5155">
        <w:rPr>
          <w:sz w:val="18"/>
          <w:szCs w:val="18"/>
        </w:rPr>
        <w:t>are overlaid</w:t>
      </w:r>
      <w:proofErr w:type="gramEnd"/>
      <w:r w:rsidR="006116C1" w:rsidRPr="006D5155">
        <w:rPr>
          <w:sz w:val="18"/>
          <w:szCs w:val="18"/>
        </w:rPr>
        <w:t xml:space="preserve"> in red</w:t>
      </w:r>
      <w:r w:rsidRPr="006D5155">
        <w:rPr>
          <w:sz w:val="18"/>
          <w:szCs w:val="18"/>
        </w:rPr>
        <w:t xml:space="preserve"> on an axial view of the ch2bet-template in MRIcron (</w:t>
      </w:r>
      <w:proofErr w:type="spellStart"/>
      <w:r>
        <w:fldChar w:fldCharType="begin"/>
      </w:r>
      <w:r>
        <w:instrText xml:space="preserve"> HYPERLINK \l "rordenbrett2000" </w:instrText>
      </w:r>
      <w:r>
        <w:fldChar w:fldCharType="separate"/>
      </w:r>
      <w:r w:rsidRPr="006D5155">
        <w:rPr>
          <w:rStyle w:val="Hyperlink"/>
          <w:rFonts w:ascii="Ebrima" w:hAnsi="Ebrima"/>
          <w:sz w:val="18"/>
          <w:szCs w:val="18"/>
        </w:rPr>
        <w:t>Rorden</w:t>
      </w:r>
      <w:proofErr w:type="spellEnd"/>
      <w:r w:rsidRPr="006D5155">
        <w:rPr>
          <w:rStyle w:val="Hyperlink"/>
          <w:rFonts w:ascii="Ebrima" w:hAnsi="Ebrima"/>
          <w:sz w:val="18"/>
          <w:szCs w:val="18"/>
        </w:rPr>
        <w:t xml:space="preserve"> &amp; Brett, 2000</w:t>
      </w:r>
      <w:r>
        <w:rPr>
          <w:rStyle w:val="Hyperlink"/>
          <w:rFonts w:ascii="Ebrima" w:hAnsi="Ebrima"/>
          <w:sz w:val="18"/>
          <w:szCs w:val="18"/>
        </w:rPr>
        <w:fldChar w:fldCharType="end"/>
      </w:r>
      <w:r w:rsidRPr="006D5155">
        <w:rPr>
          <w:sz w:val="18"/>
          <w:szCs w:val="18"/>
        </w:rPr>
        <w:t xml:space="preserve">).  </w:t>
      </w:r>
      <w:r w:rsidR="00842BA6" w:rsidRPr="006D5155">
        <w:rPr>
          <w:sz w:val="18"/>
          <w:szCs w:val="18"/>
        </w:rPr>
        <w:t>The number given above each slice refers to the z-coordinate in MNI space.</w:t>
      </w:r>
    </w:p>
    <w:p w14:paraId="4D87C93E" w14:textId="2EBF762C" w:rsidR="00A02678" w:rsidRPr="006D5155" w:rsidRDefault="00A02678" w:rsidP="002428EA">
      <w:pPr>
        <w:pStyle w:val="berschrift3"/>
        <w:numPr>
          <w:ilvl w:val="1"/>
          <w:numId w:val="13"/>
        </w:numPr>
      </w:pPr>
      <w:bookmarkStart w:id="250" w:name="_Toc112150481"/>
      <w:r w:rsidRPr="006D5155">
        <w:t>Whole-</w:t>
      </w:r>
      <w:ins w:id="251" w:author="Lisa" w:date="2022-09-12T12:15:00Z">
        <w:r w:rsidR="00654401">
          <w:t>B</w:t>
        </w:r>
      </w:ins>
      <w:del w:id="252" w:author="Lisa" w:date="2022-09-12T12:15:00Z">
        <w:r w:rsidRPr="006D5155" w:rsidDel="00654401">
          <w:delText>b</w:delText>
        </w:r>
      </w:del>
      <w:r w:rsidRPr="006D5155">
        <w:t xml:space="preserve">rain </w:t>
      </w:r>
      <w:ins w:id="253" w:author="Lisa" w:date="2022-09-12T12:15:00Z">
        <w:r w:rsidR="00654401">
          <w:t>D</w:t>
        </w:r>
      </w:ins>
      <w:del w:id="254" w:author="Lisa" w:date="2022-09-12T12:15:00Z">
        <w:r w:rsidRPr="006D5155" w:rsidDel="00654401">
          <w:delText>d</w:delText>
        </w:r>
      </w:del>
      <w:r w:rsidRPr="006D5155">
        <w:t xml:space="preserve">isconnectivity </w:t>
      </w:r>
      <w:ins w:id="255" w:author="Lisa" w:date="2022-09-12T12:15:00Z">
        <w:r w:rsidR="00654401">
          <w:t>M</w:t>
        </w:r>
      </w:ins>
      <w:del w:id="256" w:author="Lisa" w:date="2022-09-12T12:15:00Z">
        <w:r w:rsidRPr="006D5155" w:rsidDel="00654401">
          <w:delText>m</w:delText>
        </w:r>
      </w:del>
      <w:r w:rsidRPr="006D5155">
        <w:t>apping</w:t>
      </w:r>
      <w:bookmarkEnd w:id="250"/>
    </w:p>
    <w:p w14:paraId="6B91C339" w14:textId="7F9C3F02" w:rsidR="00770B31" w:rsidRPr="00537745" w:rsidRDefault="00CC628C" w:rsidP="007D293D">
      <w:pPr>
        <w:rPr>
          <w:color w:val="FF0000"/>
        </w:rPr>
      </w:pPr>
      <w:hyperlink w:anchor="figure04" w:history="1">
        <w:r w:rsidR="006D5155" w:rsidRPr="00537745">
          <w:rPr>
            <w:rStyle w:val="Hyperlink"/>
            <w:rFonts w:ascii="Ebrima" w:hAnsi="Ebrima"/>
          </w:rPr>
          <w:t>Figure</w:t>
        </w:r>
        <w:r w:rsidR="00560BE1" w:rsidRPr="00537745">
          <w:rPr>
            <w:rStyle w:val="Hyperlink"/>
            <w:rFonts w:ascii="Ebrima" w:hAnsi="Ebrima"/>
          </w:rPr>
          <w:t xml:space="preserve"> </w:t>
        </w:r>
        <w:r w:rsidR="007B1CE3" w:rsidRPr="00537745">
          <w:rPr>
            <w:rStyle w:val="Hyperlink"/>
            <w:rFonts w:ascii="Ebrima" w:hAnsi="Ebrima"/>
          </w:rPr>
          <w:t>4</w:t>
        </w:r>
      </w:hyperlink>
      <w:r w:rsidR="00560BE1" w:rsidRPr="006D5155">
        <w:t xml:space="preserve"> </w:t>
      </w:r>
      <w:commentRangeStart w:id="257"/>
      <w:commentRangeStart w:id="258"/>
      <w:r w:rsidR="00560BE1" w:rsidRPr="006D5155">
        <w:t>illustrates</w:t>
      </w:r>
      <w:commentRangeEnd w:id="257"/>
      <w:r w:rsidR="00762AEA">
        <w:rPr>
          <w:rStyle w:val="Kommentarzeichen"/>
        </w:rPr>
        <w:commentReference w:id="257"/>
      </w:r>
      <w:commentRangeEnd w:id="258"/>
      <w:r w:rsidR="009E6176">
        <w:rPr>
          <w:rStyle w:val="Kommentarzeichen"/>
        </w:rPr>
        <w:commentReference w:id="258"/>
      </w:r>
      <w:r w:rsidR="00560BE1" w:rsidRPr="006D5155">
        <w:t xml:space="preserve"> the percentage of disconnected fibres for every WM voxel across</w:t>
      </w:r>
      <w:r w:rsidR="00646450" w:rsidRPr="006D5155">
        <w:t xml:space="preserve"> the patient sample.</w:t>
      </w:r>
      <w:r w:rsidR="00D877C3" w:rsidRPr="006D5155">
        <w:t xml:space="preserve"> Disconnections </w:t>
      </w:r>
      <w:proofErr w:type="gramStart"/>
      <w:r w:rsidR="00D877C3" w:rsidRPr="006D5155">
        <w:t>are more pronounced</w:t>
      </w:r>
      <w:proofErr w:type="gramEnd"/>
      <w:r w:rsidR="00D877C3" w:rsidRPr="006D5155">
        <w:t xml:space="preserve"> in the right hemisphere, </w:t>
      </w:r>
      <w:commentRangeStart w:id="259"/>
      <w:commentRangeStart w:id="260"/>
      <w:r w:rsidR="00D877C3" w:rsidRPr="006D5155">
        <w:t xml:space="preserve">spanning the </w:t>
      </w:r>
      <w:r w:rsidR="00A1362F" w:rsidRPr="006D5155">
        <w:t xml:space="preserve">entire anterior-posterior-axis from the middle frontal gyrus via the orbital gyrus, basal ganglia and thalamus to the inferior temporal gyrus and finally the occipital pole. </w:t>
      </w:r>
      <w:r w:rsidR="00430144" w:rsidRPr="006D5155">
        <w:t>This corresponds to pronounced disconnections affecting the (inferior) occipitofrontal fasciculus and inferior longitudinal fasciculus. Further, especially the posterior segments of the corpus callosum are damaged. Disconnections also affected parts of the corticospinal tract, the uncinate fasciculus, as well as the anterior segment of the arcuate fasciculus</w:t>
      </w:r>
      <w:r w:rsidR="00537745">
        <w:t>.</w:t>
      </w:r>
      <w:commentRangeEnd w:id="259"/>
      <w:r w:rsidR="00762AEA">
        <w:rPr>
          <w:rStyle w:val="Kommentarzeichen"/>
        </w:rPr>
        <w:commentReference w:id="259"/>
      </w:r>
      <w:commentRangeEnd w:id="260"/>
      <w:r w:rsidR="001012EB">
        <w:rPr>
          <w:rStyle w:val="Kommentarzeichen"/>
        </w:rPr>
        <w:commentReference w:id="260"/>
      </w:r>
    </w:p>
    <w:p w14:paraId="76B11D0A" w14:textId="6CA95F36" w:rsidR="009E6C6E" w:rsidRPr="006D5155" w:rsidRDefault="006D5155" w:rsidP="00EE67DD">
      <w:bookmarkStart w:id="261" w:name="figure04"/>
      <w:r w:rsidRPr="00537745">
        <w:rPr>
          <w:b/>
        </w:rPr>
        <w:t>Figure</w:t>
      </w:r>
      <w:r w:rsidR="009E6C6E" w:rsidRPr="00537745">
        <w:rPr>
          <w:b/>
        </w:rPr>
        <w:t xml:space="preserve"> 4:</w:t>
      </w:r>
      <w:r w:rsidR="00032720" w:rsidRPr="00537745">
        <w:t xml:space="preserve"> Disconnection Overlay Plots</w:t>
      </w:r>
    </w:p>
    <w:bookmarkEnd w:id="261"/>
    <w:p w14:paraId="3CD726E7" w14:textId="55023CB9" w:rsidR="00C4388B" w:rsidRPr="006D5155" w:rsidRDefault="00E73160" w:rsidP="009C3EBB">
      <w:pPr>
        <w:jc w:val="center"/>
      </w:pPr>
      <w:r w:rsidRPr="006D5155">
        <w:rPr>
          <w:noProof/>
          <w:lang w:val="en-US"/>
        </w:rPr>
        <w:drawing>
          <wp:inline distT="0" distB="0" distL="0" distR="0" wp14:anchorId="4B6D807A" wp14:editId="10B7ADEE">
            <wp:extent cx="4216400" cy="2430751"/>
            <wp:effectExtent l="0" t="0" r="0" b="825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26500" cy="2436573"/>
                    </a:xfrm>
                    <a:prstGeom prst="rect">
                      <a:avLst/>
                    </a:prstGeom>
                  </pic:spPr>
                </pic:pic>
              </a:graphicData>
            </a:graphic>
          </wp:inline>
        </w:drawing>
      </w:r>
    </w:p>
    <w:p w14:paraId="51E0668A" w14:textId="6E9CE88B" w:rsidR="009C3EBB" w:rsidRPr="006D5155" w:rsidRDefault="009C3EBB" w:rsidP="009C3EBB">
      <w:r w:rsidRPr="006D5155">
        <w:rPr>
          <w:sz w:val="18"/>
          <w:szCs w:val="18"/>
        </w:rPr>
        <w:t xml:space="preserve">Overlaps of the whole-brain disconnections included in the analyses are shown for all </w:t>
      </w:r>
      <w:ins w:id="262" w:author="Lisa" w:date="2022-09-12T12:27:00Z">
        <w:r w:rsidR="00D87B7E">
          <w:rPr>
            <w:sz w:val="18"/>
            <w:szCs w:val="18"/>
          </w:rPr>
          <w:t xml:space="preserve">right hemispheric </w:t>
        </w:r>
      </w:ins>
      <w:r w:rsidRPr="006D5155">
        <w:rPr>
          <w:sz w:val="18"/>
          <w:szCs w:val="18"/>
        </w:rPr>
        <w:t xml:space="preserve">patients (N = 206), female and male patients (N = 103, respectively). Aggregated disconnection maps </w:t>
      </w:r>
      <w:proofErr w:type="gramStart"/>
      <w:r w:rsidRPr="006D5155">
        <w:rPr>
          <w:sz w:val="18"/>
          <w:szCs w:val="18"/>
        </w:rPr>
        <w:t>were overlaid</w:t>
      </w:r>
      <w:proofErr w:type="gramEnd"/>
      <w:r w:rsidRPr="006D5155">
        <w:rPr>
          <w:sz w:val="18"/>
          <w:szCs w:val="18"/>
        </w:rPr>
        <w:t xml:space="preserve"> on an axial view of the ch2bet-template in MRIcron (</w:t>
      </w:r>
      <w:proofErr w:type="spellStart"/>
      <w:r>
        <w:fldChar w:fldCharType="begin"/>
      </w:r>
      <w:r>
        <w:instrText xml:space="preserve"> HYPERLINK \l "rordenbrett2000" </w:instrText>
      </w:r>
      <w:r>
        <w:fldChar w:fldCharType="separate"/>
      </w:r>
      <w:r w:rsidRPr="006D5155">
        <w:rPr>
          <w:rStyle w:val="Hyperlink"/>
          <w:rFonts w:ascii="Ebrima" w:hAnsi="Ebrima"/>
          <w:sz w:val="18"/>
          <w:szCs w:val="18"/>
        </w:rPr>
        <w:t>Rorden</w:t>
      </w:r>
      <w:proofErr w:type="spellEnd"/>
      <w:r w:rsidRPr="006D5155">
        <w:rPr>
          <w:rStyle w:val="Hyperlink"/>
          <w:rFonts w:ascii="Ebrima" w:hAnsi="Ebrima"/>
          <w:sz w:val="18"/>
          <w:szCs w:val="18"/>
        </w:rPr>
        <w:t xml:space="preserve"> &amp; Brett, 2000</w:t>
      </w:r>
      <w:r>
        <w:rPr>
          <w:rStyle w:val="Hyperlink"/>
          <w:rFonts w:ascii="Ebrima" w:hAnsi="Ebrima"/>
          <w:sz w:val="18"/>
          <w:szCs w:val="18"/>
        </w:rPr>
        <w:fldChar w:fldCharType="end"/>
      </w:r>
      <w:r w:rsidRPr="006D5155">
        <w:rPr>
          <w:sz w:val="18"/>
          <w:szCs w:val="18"/>
        </w:rPr>
        <w:t xml:space="preserve">). The voxels’ colours indicate the frequency of the disconnection overlap and were scaled to the respective sample sizes. Only voxels disconnected in at least 5 patients </w:t>
      </w:r>
      <w:r w:rsidRPr="006D5155">
        <w:rPr>
          <w:sz w:val="18"/>
          <w:szCs w:val="18"/>
        </w:rPr>
        <w:lastRenderedPageBreak/>
        <w:t>are depicted and were used for subsequent analyses. Colours were scaled from 5 to the maximum value of the respective patient sample. The number given above each slice refers to the z-coordinate in MNI space</w:t>
      </w:r>
      <w:r w:rsidR="00E07561" w:rsidRPr="006D5155">
        <w:rPr>
          <w:sz w:val="18"/>
          <w:szCs w:val="18"/>
        </w:rPr>
        <w:t>.</w:t>
      </w:r>
    </w:p>
    <w:p w14:paraId="24808FD3" w14:textId="726D8B41" w:rsidR="00FB250F" w:rsidRPr="006D5155" w:rsidRDefault="0035653D" w:rsidP="009E6C6E">
      <w:pPr>
        <w:rPr>
          <w:szCs w:val="18"/>
        </w:rPr>
      </w:pPr>
      <w:r w:rsidRPr="006D5155">
        <w:rPr>
          <w:szCs w:val="18"/>
        </w:rPr>
        <w:t xml:space="preserve">Comparing the disconnection overlays between the male and female subgroups, as well as </w:t>
      </w:r>
      <w:r w:rsidR="007C1C62">
        <w:rPr>
          <w:szCs w:val="18"/>
        </w:rPr>
        <w:t xml:space="preserve">the </w:t>
      </w:r>
      <w:r w:rsidRPr="006D5155">
        <w:rPr>
          <w:szCs w:val="18"/>
        </w:rPr>
        <w:t xml:space="preserve">subtraction plots (see </w:t>
      </w:r>
      <w:hyperlink w:anchor="figure05" w:history="1">
        <w:r w:rsidR="006D5155" w:rsidRPr="00077E16">
          <w:rPr>
            <w:rStyle w:val="Hyperlink"/>
            <w:rFonts w:ascii="Ebrima" w:hAnsi="Ebrima"/>
            <w:szCs w:val="18"/>
          </w:rPr>
          <w:t>Figure</w:t>
        </w:r>
        <w:r w:rsidRPr="00077E16">
          <w:rPr>
            <w:rStyle w:val="Hyperlink"/>
            <w:rFonts w:ascii="Ebrima" w:hAnsi="Ebrima"/>
            <w:szCs w:val="18"/>
          </w:rPr>
          <w:t xml:space="preserve"> 5</w:t>
        </w:r>
      </w:hyperlink>
      <w:r w:rsidRPr="006D5155">
        <w:rPr>
          <w:szCs w:val="18"/>
        </w:rPr>
        <w:t xml:space="preserve">) revealed the following differences: </w:t>
      </w:r>
      <w:r w:rsidR="00A15D29" w:rsidRPr="006D5155">
        <w:rPr>
          <w:szCs w:val="18"/>
        </w:rPr>
        <w:t>Women</w:t>
      </w:r>
      <w:ins w:id="263" w:author="Lisa" w:date="2022-09-12T12:30:00Z">
        <w:r w:rsidR="00D87B7E">
          <w:rPr>
            <w:szCs w:val="18"/>
          </w:rPr>
          <w:t>,</w:t>
        </w:r>
      </w:ins>
      <w:r w:rsidR="00A15D29" w:rsidRPr="006D5155">
        <w:rPr>
          <w:szCs w:val="18"/>
        </w:rPr>
        <w:t xml:space="preserve"> </w:t>
      </w:r>
      <w:ins w:id="264" w:author="Lisa" w:date="2022-09-12T12:30:00Z">
        <w:r w:rsidR="00D87B7E" w:rsidRPr="006D5155">
          <w:rPr>
            <w:szCs w:val="18"/>
          </w:rPr>
          <w:t>compared to men</w:t>
        </w:r>
        <w:r w:rsidR="00D87B7E">
          <w:rPr>
            <w:szCs w:val="18"/>
          </w:rPr>
          <w:t>,</w:t>
        </w:r>
        <w:r w:rsidR="00D87B7E" w:rsidRPr="006D5155">
          <w:rPr>
            <w:szCs w:val="18"/>
          </w:rPr>
          <w:t xml:space="preserve"> </w:t>
        </w:r>
      </w:ins>
      <w:r w:rsidR="00A15D29" w:rsidRPr="006D5155">
        <w:rPr>
          <w:szCs w:val="18"/>
        </w:rPr>
        <w:t xml:space="preserve">exhibited a </w:t>
      </w:r>
      <w:r w:rsidR="00FB250F" w:rsidRPr="006D5155">
        <w:rPr>
          <w:szCs w:val="18"/>
        </w:rPr>
        <w:t>higher percentage of disconnections in the splenium of the corpus callosum</w:t>
      </w:r>
      <w:r w:rsidR="00EF3717" w:rsidRPr="006D5155">
        <w:rPr>
          <w:szCs w:val="18"/>
        </w:rPr>
        <w:t>, throughout the entire cingulum, as well as the thalamus</w:t>
      </w:r>
      <w:del w:id="265" w:author="Lisa" w:date="2022-09-12T12:30:00Z">
        <w:r w:rsidR="00EF3717" w:rsidRPr="006D5155" w:rsidDel="00D87B7E">
          <w:rPr>
            <w:szCs w:val="18"/>
          </w:rPr>
          <w:delText xml:space="preserve"> compared to men</w:delText>
        </w:r>
      </w:del>
      <w:r w:rsidR="00EF3717" w:rsidRPr="006D5155">
        <w:rPr>
          <w:szCs w:val="18"/>
        </w:rPr>
        <w:t xml:space="preserve">. Generally, the disconnections that occurred more frequently in women tend to follow the (inferior) occipitofrontal fasciculus, inferior longitudinal </w:t>
      </w:r>
      <w:r w:rsidR="00077E16" w:rsidRPr="006D5155">
        <w:rPr>
          <w:szCs w:val="18"/>
        </w:rPr>
        <w:t>fasciculus,</w:t>
      </w:r>
      <w:r w:rsidR="00EF3717" w:rsidRPr="006D5155">
        <w:rPr>
          <w:szCs w:val="18"/>
        </w:rPr>
        <w:t xml:space="preserve"> and corticospinal tract.</w:t>
      </w:r>
      <w:r w:rsidRPr="006D5155">
        <w:rPr>
          <w:szCs w:val="18"/>
        </w:rPr>
        <w:t xml:space="preserve"> </w:t>
      </w:r>
      <w:r w:rsidR="00EF3717" w:rsidRPr="006D5155">
        <w:rPr>
          <w:szCs w:val="18"/>
        </w:rPr>
        <w:t>In contrast to this, men generally experience more disconnections throughout the entire corpus callosum, but especially in the genu and rostrum, and in more cortical grey matter areas.</w:t>
      </w:r>
    </w:p>
    <w:p w14:paraId="63D2ACE4" w14:textId="5F5A22D9" w:rsidR="00E546B0" w:rsidRPr="006D5155" w:rsidRDefault="00E546B0" w:rsidP="009E6C6E">
      <w:pPr>
        <w:rPr>
          <w:szCs w:val="18"/>
        </w:rPr>
      </w:pPr>
    </w:p>
    <w:p w14:paraId="54505856" w14:textId="1FE174AC" w:rsidR="00FB250F" w:rsidRPr="006D5155" w:rsidRDefault="006D5155" w:rsidP="009E6C6E">
      <w:pPr>
        <w:rPr>
          <w:szCs w:val="18"/>
        </w:rPr>
      </w:pPr>
      <w:bookmarkStart w:id="266" w:name="figure05"/>
      <w:r>
        <w:rPr>
          <w:b/>
          <w:szCs w:val="18"/>
        </w:rPr>
        <w:t>Figure</w:t>
      </w:r>
      <w:r w:rsidR="00FB250F" w:rsidRPr="006D5155">
        <w:rPr>
          <w:b/>
          <w:szCs w:val="18"/>
        </w:rPr>
        <w:t xml:space="preserve"> 5:</w:t>
      </w:r>
      <w:r w:rsidR="00FB250F" w:rsidRPr="006D5155">
        <w:rPr>
          <w:szCs w:val="18"/>
        </w:rPr>
        <w:t xml:space="preserve"> Subtraction Plots of Whole-</w:t>
      </w:r>
      <w:ins w:id="267" w:author="Lisa" w:date="2022-09-12T12:33:00Z">
        <w:r w:rsidR="00BB1123">
          <w:rPr>
            <w:szCs w:val="18"/>
          </w:rPr>
          <w:t>B</w:t>
        </w:r>
      </w:ins>
      <w:del w:id="268" w:author="Lisa" w:date="2022-09-12T12:33:00Z">
        <w:r w:rsidR="00FB250F" w:rsidRPr="006D5155" w:rsidDel="00BB1123">
          <w:rPr>
            <w:szCs w:val="18"/>
          </w:rPr>
          <w:delText>b</w:delText>
        </w:r>
      </w:del>
      <w:r w:rsidR="00FB250F" w:rsidRPr="006D5155">
        <w:rPr>
          <w:szCs w:val="18"/>
        </w:rPr>
        <w:t xml:space="preserve">rain </w:t>
      </w:r>
      <w:r w:rsidR="00077E16">
        <w:rPr>
          <w:szCs w:val="18"/>
        </w:rPr>
        <w:t>D</w:t>
      </w:r>
      <w:r w:rsidR="00FB250F" w:rsidRPr="006D5155">
        <w:rPr>
          <w:szCs w:val="18"/>
        </w:rPr>
        <w:t>isconnectivity</w:t>
      </w:r>
      <w:bookmarkEnd w:id="266"/>
    </w:p>
    <w:p w14:paraId="78F52F18" w14:textId="78685169" w:rsidR="0035653D" w:rsidRPr="006D5155" w:rsidRDefault="0035653D" w:rsidP="00077E16">
      <w:pPr>
        <w:jc w:val="center"/>
        <w:rPr>
          <w:szCs w:val="18"/>
        </w:rPr>
      </w:pPr>
      <w:r w:rsidRPr="006D5155">
        <w:rPr>
          <w:szCs w:val="18"/>
        </w:rPr>
        <w:t>Female</w:t>
      </w:r>
      <w:r w:rsidR="003D3462">
        <w:rPr>
          <w:szCs w:val="18"/>
        </w:rPr>
        <w:t xml:space="preserve"> &gt; Male</w:t>
      </w:r>
      <w:r w:rsidRPr="006D5155">
        <w:rPr>
          <w:szCs w:val="18"/>
        </w:rPr>
        <w:t>:</w:t>
      </w:r>
    </w:p>
    <w:p w14:paraId="5FC41C68" w14:textId="1095EFB6" w:rsidR="00E546B0" w:rsidRPr="006D5155" w:rsidRDefault="0035653D" w:rsidP="009E6C6E">
      <w:pPr>
        <w:rPr>
          <w:szCs w:val="18"/>
        </w:rPr>
      </w:pPr>
      <w:r w:rsidRPr="006D5155">
        <w:rPr>
          <w:noProof/>
          <w:szCs w:val="18"/>
          <w:lang w:val="en-US"/>
        </w:rPr>
        <w:drawing>
          <wp:inline distT="0" distB="0" distL="0" distR="0" wp14:anchorId="1688C437" wp14:editId="7A38A13B">
            <wp:extent cx="5760720" cy="126555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btraction_discon_female_male.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1265555"/>
                    </a:xfrm>
                    <a:prstGeom prst="rect">
                      <a:avLst/>
                    </a:prstGeom>
                  </pic:spPr>
                </pic:pic>
              </a:graphicData>
            </a:graphic>
          </wp:inline>
        </w:drawing>
      </w:r>
    </w:p>
    <w:p w14:paraId="6319DA61" w14:textId="2A02D787" w:rsidR="0035653D" w:rsidRPr="006D5155" w:rsidRDefault="0035653D" w:rsidP="009E6C6E">
      <w:pPr>
        <w:rPr>
          <w:szCs w:val="18"/>
        </w:rPr>
      </w:pPr>
      <w:r w:rsidRPr="006D5155">
        <w:rPr>
          <w:noProof/>
          <w:szCs w:val="18"/>
          <w:lang w:val="en-US"/>
        </w:rPr>
        <w:drawing>
          <wp:inline distT="0" distB="0" distL="0" distR="0" wp14:anchorId="1126841A" wp14:editId="0A984C65">
            <wp:extent cx="1245302" cy="129540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emale_CST_cing_AC.png"/>
                    <pic:cNvPicPr/>
                  </pic:nvPicPr>
                  <pic:blipFill>
                    <a:blip r:embed="rId26">
                      <a:extLst>
                        <a:ext uri="{28A0092B-C50C-407E-A947-70E740481C1C}">
                          <a14:useLocalDpi xmlns:a14="http://schemas.microsoft.com/office/drawing/2010/main" val="0"/>
                        </a:ext>
                      </a:extLst>
                    </a:blip>
                    <a:stretch>
                      <a:fillRect/>
                    </a:stretch>
                  </pic:blipFill>
                  <pic:spPr>
                    <a:xfrm>
                      <a:off x="0" y="0"/>
                      <a:ext cx="1249112" cy="1299363"/>
                    </a:xfrm>
                    <a:prstGeom prst="rect">
                      <a:avLst/>
                    </a:prstGeom>
                  </pic:spPr>
                </pic:pic>
              </a:graphicData>
            </a:graphic>
          </wp:inline>
        </w:drawing>
      </w:r>
      <w:r w:rsidRPr="006D5155">
        <w:rPr>
          <w:szCs w:val="18"/>
        </w:rPr>
        <w:t xml:space="preserve"> </w:t>
      </w:r>
      <w:r w:rsidRPr="006D5155">
        <w:rPr>
          <w:noProof/>
          <w:szCs w:val="18"/>
          <w:lang w:val="en-US"/>
        </w:rPr>
        <w:drawing>
          <wp:inline distT="0" distB="0" distL="0" distR="0" wp14:anchorId="19A4233C" wp14:editId="35599C19">
            <wp:extent cx="2273300" cy="1293922"/>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emale_ILF.png"/>
                    <pic:cNvPicPr/>
                  </pic:nvPicPr>
                  <pic:blipFill>
                    <a:blip r:embed="rId27">
                      <a:extLst>
                        <a:ext uri="{28A0092B-C50C-407E-A947-70E740481C1C}">
                          <a14:useLocalDpi xmlns:a14="http://schemas.microsoft.com/office/drawing/2010/main" val="0"/>
                        </a:ext>
                      </a:extLst>
                    </a:blip>
                    <a:stretch>
                      <a:fillRect/>
                    </a:stretch>
                  </pic:blipFill>
                  <pic:spPr>
                    <a:xfrm>
                      <a:off x="0" y="0"/>
                      <a:ext cx="2294495" cy="1305986"/>
                    </a:xfrm>
                    <a:prstGeom prst="rect">
                      <a:avLst/>
                    </a:prstGeom>
                  </pic:spPr>
                </pic:pic>
              </a:graphicData>
            </a:graphic>
          </wp:inline>
        </w:drawing>
      </w:r>
      <w:r w:rsidRPr="006D5155">
        <w:rPr>
          <w:szCs w:val="18"/>
        </w:rPr>
        <w:t xml:space="preserve"> </w:t>
      </w:r>
      <w:r w:rsidRPr="006D5155">
        <w:rPr>
          <w:noProof/>
          <w:szCs w:val="18"/>
          <w:lang w:val="en-US"/>
        </w:rPr>
        <w:drawing>
          <wp:inline distT="0" distB="0" distL="0" distR="0" wp14:anchorId="400FC53C" wp14:editId="4D3FF766">
            <wp:extent cx="827739" cy="1292225"/>
            <wp:effectExtent l="0" t="0" r="0" b="317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emale_IOFF_tha.png"/>
                    <pic:cNvPicPr/>
                  </pic:nvPicPr>
                  <pic:blipFill>
                    <a:blip r:embed="rId28">
                      <a:extLst>
                        <a:ext uri="{28A0092B-C50C-407E-A947-70E740481C1C}">
                          <a14:useLocalDpi xmlns:a14="http://schemas.microsoft.com/office/drawing/2010/main" val="0"/>
                        </a:ext>
                      </a:extLst>
                    </a:blip>
                    <a:stretch>
                      <a:fillRect/>
                    </a:stretch>
                  </pic:blipFill>
                  <pic:spPr>
                    <a:xfrm>
                      <a:off x="0" y="0"/>
                      <a:ext cx="841930" cy="1314379"/>
                    </a:xfrm>
                    <a:prstGeom prst="rect">
                      <a:avLst/>
                    </a:prstGeom>
                  </pic:spPr>
                </pic:pic>
              </a:graphicData>
            </a:graphic>
          </wp:inline>
        </w:drawing>
      </w:r>
    </w:p>
    <w:p w14:paraId="4A1316DB" w14:textId="4DAEDB7A" w:rsidR="0035653D" w:rsidRPr="006D5155" w:rsidRDefault="0035653D" w:rsidP="00077E16">
      <w:pPr>
        <w:jc w:val="center"/>
        <w:rPr>
          <w:szCs w:val="18"/>
        </w:rPr>
      </w:pPr>
      <w:r w:rsidRPr="006D5155">
        <w:rPr>
          <w:szCs w:val="18"/>
        </w:rPr>
        <w:t>Male</w:t>
      </w:r>
      <w:r w:rsidR="003D3462">
        <w:rPr>
          <w:szCs w:val="18"/>
        </w:rPr>
        <w:t xml:space="preserve"> &gt; Female</w:t>
      </w:r>
      <w:r w:rsidRPr="006D5155">
        <w:rPr>
          <w:szCs w:val="18"/>
        </w:rPr>
        <w:t>:</w:t>
      </w:r>
    </w:p>
    <w:p w14:paraId="12F312BE" w14:textId="7A5CDB28" w:rsidR="0035653D" w:rsidRPr="006D5155" w:rsidRDefault="0035653D" w:rsidP="009E6C6E">
      <w:pPr>
        <w:rPr>
          <w:szCs w:val="18"/>
        </w:rPr>
      </w:pPr>
      <w:r w:rsidRPr="006D5155">
        <w:rPr>
          <w:noProof/>
          <w:szCs w:val="18"/>
          <w:lang w:val="en-US"/>
        </w:rPr>
        <w:drawing>
          <wp:inline distT="0" distB="0" distL="0" distR="0" wp14:anchorId="1CAF6C3B" wp14:editId="24BCE411">
            <wp:extent cx="5760720" cy="126555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ubtraction_discon_male_female.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1265555"/>
                    </a:xfrm>
                    <a:prstGeom prst="rect">
                      <a:avLst/>
                    </a:prstGeom>
                  </pic:spPr>
                </pic:pic>
              </a:graphicData>
            </a:graphic>
          </wp:inline>
        </w:drawing>
      </w:r>
    </w:p>
    <w:p w14:paraId="57507CA6" w14:textId="4E5D110C" w:rsidR="0035653D" w:rsidRPr="006D5155" w:rsidRDefault="0035653D" w:rsidP="009E6C6E">
      <w:pPr>
        <w:rPr>
          <w:szCs w:val="18"/>
        </w:rPr>
      </w:pPr>
      <w:r w:rsidRPr="006D5155">
        <w:rPr>
          <w:noProof/>
          <w:szCs w:val="18"/>
          <w:lang w:val="en-US"/>
        </w:rPr>
        <w:drawing>
          <wp:inline distT="0" distB="0" distL="0" distR="0" wp14:anchorId="785A7CC0" wp14:editId="621C0814">
            <wp:extent cx="906271" cy="1384935"/>
            <wp:effectExtent l="0" t="0" r="8255" b="57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le_CC.png"/>
                    <pic:cNvPicPr/>
                  </pic:nvPicPr>
                  <pic:blipFill>
                    <a:blip r:embed="rId30">
                      <a:extLst>
                        <a:ext uri="{28A0092B-C50C-407E-A947-70E740481C1C}">
                          <a14:useLocalDpi xmlns:a14="http://schemas.microsoft.com/office/drawing/2010/main" val="0"/>
                        </a:ext>
                      </a:extLst>
                    </a:blip>
                    <a:stretch>
                      <a:fillRect/>
                    </a:stretch>
                  </pic:blipFill>
                  <pic:spPr>
                    <a:xfrm>
                      <a:off x="0" y="0"/>
                      <a:ext cx="930083" cy="1421324"/>
                    </a:xfrm>
                    <a:prstGeom prst="rect">
                      <a:avLst/>
                    </a:prstGeom>
                  </pic:spPr>
                </pic:pic>
              </a:graphicData>
            </a:graphic>
          </wp:inline>
        </w:drawing>
      </w:r>
      <w:r w:rsidRPr="006D5155">
        <w:rPr>
          <w:szCs w:val="18"/>
        </w:rPr>
        <w:t xml:space="preserve"> </w:t>
      </w:r>
      <w:r w:rsidRPr="006D5155">
        <w:rPr>
          <w:noProof/>
          <w:szCs w:val="18"/>
          <w:lang w:val="en-US"/>
        </w:rPr>
        <w:drawing>
          <wp:inline distT="0" distB="0" distL="0" distR="0" wp14:anchorId="0C264402" wp14:editId="43E6D48B">
            <wp:extent cx="2307471" cy="1200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le_CCsag.png"/>
                    <pic:cNvPicPr/>
                  </pic:nvPicPr>
                  <pic:blipFill>
                    <a:blip r:embed="rId31">
                      <a:extLst>
                        <a:ext uri="{28A0092B-C50C-407E-A947-70E740481C1C}">
                          <a14:useLocalDpi xmlns:a14="http://schemas.microsoft.com/office/drawing/2010/main" val="0"/>
                        </a:ext>
                      </a:extLst>
                    </a:blip>
                    <a:stretch>
                      <a:fillRect/>
                    </a:stretch>
                  </pic:blipFill>
                  <pic:spPr>
                    <a:xfrm>
                      <a:off x="0" y="0"/>
                      <a:ext cx="2325321" cy="1209434"/>
                    </a:xfrm>
                    <a:prstGeom prst="rect">
                      <a:avLst/>
                    </a:prstGeom>
                  </pic:spPr>
                </pic:pic>
              </a:graphicData>
            </a:graphic>
          </wp:inline>
        </w:drawing>
      </w:r>
      <w:r w:rsidRPr="006D5155">
        <w:rPr>
          <w:szCs w:val="18"/>
        </w:rPr>
        <w:t xml:space="preserve"> </w:t>
      </w:r>
      <w:r w:rsidRPr="006D5155">
        <w:rPr>
          <w:noProof/>
          <w:szCs w:val="18"/>
          <w:lang w:val="en-US"/>
        </w:rPr>
        <w:drawing>
          <wp:inline distT="0" distB="0" distL="0" distR="0" wp14:anchorId="6363CDBB" wp14:editId="5795B52B">
            <wp:extent cx="2355850" cy="1249925"/>
            <wp:effectExtent l="0" t="0" r="635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le_cortical.png"/>
                    <pic:cNvPicPr/>
                  </pic:nvPicPr>
                  <pic:blipFill>
                    <a:blip r:embed="rId32">
                      <a:extLst>
                        <a:ext uri="{28A0092B-C50C-407E-A947-70E740481C1C}">
                          <a14:useLocalDpi xmlns:a14="http://schemas.microsoft.com/office/drawing/2010/main" val="0"/>
                        </a:ext>
                      </a:extLst>
                    </a:blip>
                    <a:stretch>
                      <a:fillRect/>
                    </a:stretch>
                  </pic:blipFill>
                  <pic:spPr>
                    <a:xfrm>
                      <a:off x="0" y="0"/>
                      <a:ext cx="2372413" cy="1258713"/>
                    </a:xfrm>
                    <a:prstGeom prst="rect">
                      <a:avLst/>
                    </a:prstGeom>
                  </pic:spPr>
                </pic:pic>
              </a:graphicData>
            </a:graphic>
          </wp:inline>
        </w:drawing>
      </w:r>
    </w:p>
    <w:p w14:paraId="0C92DDAD" w14:textId="77777777" w:rsidR="00E546B0" w:rsidRPr="006D5155" w:rsidRDefault="00E546B0" w:rsidP="009E6C6E">
      <w:pPr>
        <w:rPr>
          <w:szCs w:val="18"/>
        </w:rPr>
      </w:pPr>
    </w:p>
    <w:p w14:paraId="4826A566" w14:textId="496F85DA" w:rsidR="003D3462" w:rsidRPr="006D5155" w:rsidRDefault="003D3462" w:rsidP="003D3462">
      <w:pPr>
        <w:rPr>
          <w:highlight w:val="yellow"/>
        </w:rPr>
      </w:pPr>
      <w:r w:rsidRPr="006D5155">
        <w:rPr>
          <w:sz w:val="18"/>
          <w:szCs w:val="18"/>
        </w:rPr>
        <w:t xml:space="preserve">Subtraction plots of the </w:t>
      </w:r>
      <w:r>
        <w:rPr>
          <w:sz w:val="18"/>
          <w:szCs w:val="18"/>
        </w:rPr>
        <w:t>whole-brain disconnection maps</w:t>
      </w:r>
      <w:r w:rsidRPr="006D5155">
        <w:rPr>
          <w:sz w:val="18"/>
          <w:szCs w:val="18"/>
        </w:rPr>
        <w:t xml:space="preserve"> for the female and male patient sample</w:t>
      </w:r>
      <w:r>
        <w:rPr>
          <w:sz w:val="18"/>
          <w:szCs w:val="18"/>
        </w:rPr>
        <w:t xml:space="preserve">, </w:t>
      </w:r>
      <w:r w:rsidRPr="006D5155">
        <w:rPr>
          <w:sz w:val="18"/>
          <w:szCs w:val="18"/>
        </w:rPr>
        <w:t xml:space="preserve">respectively. Subtraction maps </w:t>
      </w:r>
      <w:proofErr w:type="gramStart"/>
      <w:r w:rsidRPr="006D5155">
        <w:rPr>
          <w:sz w:val="18"/>
          <w:szCs w:val="18"/>
        </w:rPr>
        <w:t>were overlaid</w:t>
      </w:r>
      <w:proofErr w:type="gramEnd"/>
      <w:r w:rsidRPr="006D5155">
        <w:rPr>
          <w:sz w:val="18"/>
          <w:szCs w:val="18"/>
        </w:rPr>
        <w:t xml:space="preserve"> on the ch2bet-template in MRIcron (</w:t>
      </w:r>
      <w:proofErr w:type="spellStart"/>
      <w:r>
        <w:fldChar w:fldCharType="begin"/>
      </w:r>
      <w:r>
        <w:instrText xml:space="preserve"> HYPERLINK \l "rordenbrett2000" </w:instrText>
      </w:r>
      <w:r>
        <w:fldChar w:fldCharType="separate"/>
      </w:r>
      <w:r w:rsidRPr="006D5155">
        <w:rPr>
          <w:rStyle w:val="Hyperlink"/>
          <w:rFonts w:ascii="Ebrima" w:hAnsi="Ebrima"/>
          <w:sz w:val="18"/>
          <w:szCs w:val="18"/>
        </w:rPr>
        <w:t>Rorden</w:t>
      </w:r>
      <w:proofErr w:type="spellEnd"/>
      <w:r w:rsidRPr="006D5155">
        <w:rPr>
          <w:rStyle w:val="Hyperlink"/>
          <w:rFonts w:ascii="Ebrima" w:hAnsi="Ebrima"/>
          <w:sz w:val="18"/>
          <w:szCs w:val="18"/>
        </w:rPr>
        <w:t xml:space="preserve"> &amp; Brett, 2000</w:t>
      </w:r>
      <w:r>
        <w:rPr>
          <w:rStyle w:val="Hyperlink"/>
          <w:rFonts w:ascii="Ebrima" w:hAnsi="Ebrima"/>
          <w:sz w:val="18"/>
          <w:szCs w:val="18"/>
        </w:rPr>
        <w:fldChar w:fldCharType="end"/>
      </w:r>
      <w:r w:rsidRPr="006D5155">
        <w:rPr>
          <w:sz w:val="18"/>
          <w:szCs w:val="18"/>
        </w:rPr>
        <w:t>).</w:t>
      </w:r>
      <w:r>
        <w:rPr>
          <w:sz w:val="18"/>
          <w:szCs w:val="18"/>
        </w:rPr>
        <w:t xml:space="preserve"> </w:t>
      </w:r>
      <w:r w:rsidRPr="006D5155">
        <w:rPr>
          <w:sz w:val="18"/>
          <w:szCs w:val="18"/>
        </w:rPr>
        <w:t>The number given above each slice refers to the z-coordinate in MNI space.</w:t>
      </w:r>
      <w:r>
        <w:t xml:space="preserve"> </w:t>
      </w:r>
      <w:commentRangeStart w:id="269"/>
      <w:r>
        <w:rPr>
          <w:sz w:val="18"/>
          <w:szCs w:val="18"/>
        </w:rPr>
        <w:t xml:space="preserve">(A + C) </w:t>
      </w:r>
      <w:commentRangeEnd w:id="269"/>
      <w:r w:rsidR="00F15140">
        <w:rPr>
          <w:rStyle w:val="Kommentarzeichen"/>
        </w:rPr>
        <w:commentReference w:id="269"/>
      </w:r>
      <w:r w:rsidRPr="006D5155">
        <w:rPr>
          <w:sz w:val="18"/>
          <w:szCs w:val="18"/>
        </w:rPr>
        <w:t xml:space="preserve">The voxels’ colours indicate the percentage of relative frequency difference between the patient groups. </w:t>
      </w:r>
      <w:r>
        <w:rPr>
          <w:sz w:val="18"/>
          <w:szCs w:val="18"/>
        </w:rPr>
        <w:t xml:space="preserve">(B + D) Selected slices showcasing anatomical structures that were damaged more frequently in one sex than the other. </w:t>
      </w:r>
    </w:p>
    <w:p w14:paraId="2119ADF1" w14:textId="77777777" w:rsidR="00FB250F" w:rsidRPr="006D5155" w:rsidRDefault="00FB250F" w:rsidP="009E6C6E">
      <w:pPr>
        <w:rPr>
          <w:sz w:val="18"/>
          <w:szCs w:val="18"/>
        </w:rPr>
      </w:pPr>
    </w:p>
    <w:p w14:paraId="73F074FF" w14:textId="49DB26C8" w:rsidR="009E6C6E" w:rsidRPr="006D5155" w:rsidRDefault="009E6C6E" w:rsidP="00EE67DD">
      <w:r w:rsidRPr="006D5155">
        <w:t xml:space="preserve">The VLBM analyses we applied to identify any voxels whose disconnection status is significantly correlated with pathological behaviour yielded no significant results. No voxels survived the threshold – neither across all patients, nor for the female or male subsamples. </w:t>
      </w:r>
    </w:p>
    <w:p w14:paraId="2CDAFF32" w14:textId="0839D7D9" w:rsidR="00A02678" w:rsidRPr="006D5155" w:rsidRDefault="00A02678" w:rsidP="00A02678"/>
    <w:p w14:paraId="10078E31" w14:textId="59C82773" w:rsidR="00A02678" w:rsidRPr="006D5155" w:rsidRDefault="00842BA6" w:rsidP="002428EA">
      <w:pPr>
        <w:pStyle w:val="berschrift3"/>
        <w:numPr>
          <w:ilvl w:val="1"/>
          <w:numId w:val="13"/>
        </w:numPr>
      </w:pPr>
      <w:bookmarkStart w:id="270" w:name="_Region-to-Region_Disconnectivity_1"/>
      <w:bookmarkEnd w:id="270"/>
      <w:r w:rsidRPr="006D5155">
        <w:t>Region-to-Region D</w:t>
      </w:r>
      <w:r w:rsidR="00A02678" w:rsidRPr="006D5155">
        <w:t>isconnectivity</w:t>
      </w:r>
    </w:p>
    <w:p w14:paraId="64F93E6D" w14:textId="58FFDD15" w:rsidR="00E97078" w:rsidRPr="006D5155" w:rsidRDefault="00842BA6" w:rsidP="004A4ACD">
      <w:r w:rsidRPr="006D5155">
        <w:t xml:space="preserve">Using GLMs to </w:t>
      </w:r>
      <w:r w:rsidR="00B34BF9" w:rsidRPr="006D5155">
        <w:t xml:space="preserve">map </w:t>
      </w:r>
      <w:r w:rsidR="00C85B86">
        <w:t>neglect severity</w:t>
      </w:r>
      <w:r w:rsidR="00B34BF9" w:rsidRPr="006D5155">
        <w:t xml:space="preserve"> to ROI-to-ROI disconnectivity, we identified a large number of signific</w:t>
      </w:r>
      <w:r w:rsidR="006F0C6C" w:rsidRPr="006D5155">
        <w:t>ant disconnections at p = 0.05 (see</w:t>
      </w:r>
      <w:r w:rsidR="00FA3DE5" w:rsidRPr="006D5155">
        <w:t xml:space="preserve"> </w:t>
      </w:r>
      <w:hyperlink w:anchor="figure06" w:history="1">
        <w:r w:rsidR="006D5155" w:rsidRPr="003F28FA">
          <w:rPr>
            <w:rStyle w:val="Hyperlink"/>
            <w:rFonts w:ascii="Ebrima" w:hAnsi="Ebrima"/>
          </w:rPr>
          <w:t>Figure</w:t>
        </w:r>
        <w:r w:rsidR="00FA3DE5" w:rsidRPr="003F28FA">
          <w:rPr>
            <w:rStyle w:val="Hyperlink"/>
            <w:rFonts w:ascii="Ebrima" w:hAnsi="Ebrima"/>
          </w:rPr>
          <w:t xml:space="preserve"> 6</w:t>
        </w:r>
      </w:hyperlink>
      <w:r w:rsidR="00FA3DE5" w:rsidRPr="006D5155">
        <w:t xml:space="preserve"> &amp; </w:t>
      </w:r>
      <w:hyperlink w:anchor="table02" w:history="1">
        <w:r w:rsidR="006D5155" w:rsidRPr="007C1C62">
          <w:rPr>
            <w:rStyle w:val="Hyperlink"/>
            <w:rFonts w:ascii="Ebrima" w:hAnsi="Ebrima"/>
          </w:rPr>
          <w:t>Table</w:t>
        </w:r>
        <w:r w:rsidR="00FA3DE5" w:rsidRPr="007C1C62">
          <w:rPr>
            <w:rStyle w:val="Hyperlink"/>
            <w:rFonts w:ascii="Ebrima" w:hAnsi="Ebrima"/>
          </w:rPr>
          <w:t xml:space="preserve"> 2</w:t>
        </w:r>
      </w:hyperlink>
      <w:r w:rsidR="006F0C6C" w:rsidRPr="006D5155">
        <w:t>):</w:t>
      </w:r>
      <w:r w:rsidR="00B34BF9" w:rsidRPr="006D5155">
        <w:t xml:space="preserve"> Across all patients, 893 disconnections reached significance. 205 significant disconnections were identified in the female patient group and 611 disconnections were significantly correlated with pathological behaviour in the male subsample. </w:t>
      </w:r>
    </w:p>
    <w:p w14:paraId="33C3026E" w14:textId="3A416AE4" w:rsidR="00FA3DE5" w:rsidRPr="006D5155" w:rsidRDefault="006D5155" w:rsidP="004A4ACD">
      <w:bookmarkStart w:id="271" w:name="figure06"/>
      <w:r>
        <w:rPr>
          <w:b/>
        </w:rPr>
        <w:t>Figure</w:t>
      </w:r>
      <w:r w:rsidR="00FA3DE5" w:rsidRPr="006D5155">
        <w:rPr>
          <w:b/>
        </w:rPr>
        <w:t xml:space="preserve"> 6: </w:t>
      </w:r>
      <w:r w:rsidR="00FA3DE5" w:rsidRPr="006D5155">
        <w:t xml:space="preserve">Significant </w:t>
      </w:r>
      <w:r w:rsidR="000E505F" w:rsidRPr="006D5155">
        <w:t>Parcel-wise</w:t>
      </w:r>
      <w:r w:rsidR="00156D63" w:rsidRPr="006D5155">
        <w:t xml:space="preserve"> </w:t>
      </w:r>
      <w:commentRangeStart w:id="272"/>
      <w:r w:rsidR="000E505F">
        <w:t>D</w:t>
      </w:r>
      <w:r w:rsidR="00FA3DE5" w:rsidRPr="006D5155">
        <w:t>isconnections</w:t>
      </w:r>
      <w:bookmarkEnd w:id="271"/>
      <w:commentRangeEnd w:id="272"/>
      <w:r w:rsidR="008728B5">
        <w:rPr>
          <w:rStyle w:val="Kommentarzeichen"/>
        </w:rPr>
        <w:commentReference w:id="272"/>
      </w:r>
      <w:r w:rsidR="00FA3DE5" w:rsidRPr="006D5155">
        <w:t xml:space="preserve"> </w:t>
      </w:r>
    </w:p>
    <w:p w14:paraId="60EF4E19" w14:textId="308625D4" w:rsidR="00FA3DE5" w:rsidRPr="006D5155" w:rsidRDefault="00FA3DE5" w:rsidP="003D3462">
      <w:pPr>
        <w:jc w:val="center"/>
        <w:rPr>
          <w:noProof/>
        </w:rPr>
      </w:pPr>
      <w:r w:rsidRPr="006D5155">
        <w:rPr>
          <w:noProof/>
          <w:lang w:val="en-US"/>
        </w:rPr>
        <w:drawing>
          <wp:inline distT="0" distB="0" distL="0" distR="0" wp14:anchorId="3A5C1567" wp14:editId="1EB76510">
            <wp:extent cx="1598396" cy="1534885"/>
            <wp:effectExtent l="0" t="0" r="0" b="0"/>
            <wp:docPr id="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3" cstate="print">
                      <a:extLst>
                        <a:ext uri="{28A0092B-C50C-407E-A947-70E740481C1C}">
                          <a14:useLocalDpi xmlns:a14="http://schemas.microsoft.com/office/drawing/2010/main" val="0"/>
                        </a:ext>
                      </a:extLst>
                    </a:blip>
                    <a:srcRect l="23427" t="9890" r="24723" b="9711"/>
                    <a:stretch/>
                  </pic:blipFill>
                  <pic:spPr>
                    <a:xfrm>
                      <a:off x="0" y="0"/>
                      <a:ext cx="1604850" cy="1541083"/>
                    </a:xfrm>
                    <a:prstGeom prst="rect">
                      <a:avLst/>
                    </a:prstGeom>
                  </pic:spPr>
                </pic:pic>
              </a:graphicData>
            </a:graphic>
          </wp:inline>
        </w:drawing>
      </w:r>
      <w:r w:rsidRPr="006D5155">
        <w:rPr>
          <w:noProof/>
          <w:lang w:val="en-US"/>
        </w:rPr>
        <w:drawing>
          <wp:inline distT="0" distB="0" distL="0" distR="0" wp14:anchorId="4FD76212" wp14:editId="19A91F91">
            <wp:extent cx="1299292" cy="1496786"/>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4" cstate="print">
                      <a:extLst>
                        <a:ext uri="{28A0092B-C50C-407E-A947-70E740481C1C}">
                          <a14:useLocalDpi xmlns:a14="http://schemas.microsoft.com/office/drawing/2010/main" val="0"/>
                        </a:ext>
                      </a:extLst>
                    </a:blip>
                    <a:srcRect l="28921" t="10445" r="28157" b="9711"/>
                    <a:stretch/>
                  </pic:blipFill>
                  <pic:spPr>
                    <a:xfrm>
                      <a:off x="0" y="0"/>
                      <a:ext cx="1322014" cy="1522962"/>
                    </a:xfrm>
                    <a:prstGeom prst="rect">
                      <a:avLst/>
                    </a:prstGeom>
                  </pic:spPr>
                </pic:pic>
              </a:graphicData>
            </a:graphic>
          </wp:inline>
        </w:drawing>
      </w:r>
      <w:r w:rsidRPr="006D5155">
        <w:rPr>
          <w:noProof/>
          <w:lang w:val="en-US"/>
        </w:rPr>
        <w:drawing>
          <wp:inline distT="0" distB="0" distL="0" distR="0" wp14:anchorId="3C056B45" wp14:editId="33B79D05">
            <wp:extent cx="1741715" cy="1560067"/>
            <wp:effectExtent l="0" t="0" r="0" b="0"/>
            <wp:docPr id="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5" cstate="print">
                      <a:extLst>
                        <a:ext uri="{28A0092B-C50C-407E-A947-70E740481C1C}">
                          <a14:useLocalDpi xmlns:a14="http://schemas.microsoft.com/office/drawing/2010/main" val="0"/>
                        </a:ext>
                      </a:extLst>
                    </a:blip>
                    <a:srcRect l="21023" t="8781" r="23006" b="10266"/>
                    <a:stretch/>
                  </pic:blipFill>
                  <pic:spPr>
                    <a:xfrm>
                      <a:off x="0" y="0"/>
                      <a:ext cx="1768578" cy="1584129"/>
                    </a:xfrm>
                    <a:prstGeom prst="rect">
                      <a:avLst/>
                    </a:prstGeom>
                  </pic:spPr>
                </pic:pic>
              </a:graphicData>
            </a:graphic>
          </wp:inline>
        </w:drawing>
      </w:r>
    </w:p>
    <w:p w14:paraId="68585352" w14:textId="6663BC7D" w:rsidR="006712C9" w:rsidRPr="006D5155" w:rsidRDefault="00606692" w:rsidP="003D3462">
      <w:pPr>
        <w:jc w:val="center"/>
      </w:pPr>
      <w:r w:rsidRPr="006D5155">
        <w:rPr>
          <w:noProof/>
          <w:lang w:val="en-US"/>
        </w:rPr>
        <w:drawing>
          <wp:inline distT="0" distB="0" distL="0" distR="0" wp14:anchorId="6A43330F" wp14:editId="3E9E21C0">
            <wp:extent cx="1409700" cy="1498878"/>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l_5mostsign_superior.png"/>
                    <pic:cNvPicPr/>
                  </pic:nvPicPr>
                  <pic:blipFill rotWithShape="1">
                    <a:blip r:embed="rId36" cstate="print">
                      <a:extLst>
                        <a:ext uri="{28A0092B-C50C-407E-A947-70E740481C1C}">
                          <a14:useLocalDpi xmlns:a14="http://schemas.microsoft.com/office/drawing/2010/main" val="0"/>
                        </a:ext>
                      </a:extLst>
                    </a:blip>
                    <a:srcRect l="25353" t="11926" r="29343" b="10289"/>
                    <a:stretch/>
                  </pic:blipFill>
                  <pic:spPr bwMode="auto">
                    <a:xfrm>
                      <a:off x="0" y="0"/>
                      <a:ext cx="1418326" cy="1508050"/>
                    </a:xfrm>
                    <a:prstGeom prst="rect">
                      <a:avLst/>
                    </a:prstGeom>
                    <a:ln>
                      <a:noFill/>
                    </a:ln>
                    <a:extLst>
                      <a:ext uri="{53640926-AAD7-44D8-BBD7-CCE9431645EC}">
                        <a14:shadowObscured xmlns:a14="http://schemas.microsoft.com/office/drawing/2010/main"/>
                      </a:ext>
                    </a:extLst>
                  </pic:spPr>
                </pic:pic>
              </a:graphicData>
            </a:graphic>
          </wp:inline>
        </w:drawing>
      </w:r>
      <w:r w:rsidRPr="006D5155">
        <w:rPr>
          <w:noProof/>
          <w:lang w:val="en-US"/>
        </w:rPr>
        <w:drawing>
          <wp:inline distT="0" distB="0" distL="0" distR="0" wp14:anchorId="18F3ACF6" wp14:editId="2AE85469">
            <wp:extent cx="1451033" cy="156210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emale_5mostsign_superior.png"/>
                    <pic:cNvPicPr/>
                  </pic:nvPicPr>
                  <pic:blipFill rotWithShape="1">
                    <a:blip r:embed="rId37" cstate="print">
                      <a:extLst>
                        <a:ext uri="{28A0092B-C50C-407E-A947-70E740481C1C}">
                          <a14:useLocalDpi xmlns:a14="http://schemas.microsoft.com/office/drawing/2010/main" val="0"/>
                        </a:ext>
                      </a:extLst>
                    </a:blip>
                    <a:srcRect l="27226" t="11036" r="28131" b="11356"/>
                    <a:stretch/>
                  </pic:blipFill>
                  <pic:spPr bwMode="auto">
                    <a:xfrm>
                      <a:off x="0" y="0"/>
                      <a:ext cx="1464737" cy="1576852"/>
                    </a:xfrm>
                    <a:prstGeom prst="rect">
                      <a:avLst/>
                    </a:prstGeom>
                    <a:ln>
                      <a:noFill/>
                    </a:ln>
                    <a:extLst>
                      <a:ext uri="{53640926-AAD7-44D8-BBD7-CCE9431645EC}">
                        <a14:shadowObscured xmlns:a14="http://schemas.microsoft.com/office/drawing/2010/main"/>
                      </a:ext>
                    </a:extLst>
                  </pic:spPr>
                </pic:pic>
              </a:graphicData>
            </a:graphic>
          </wp:inline>
        </w:drawing>
      </w:r>
      <w:r w:rsidRPr="006D5155">
        <w:rPr>
          <w:noProof/>
          <w:lang w:val="en-US"/>
        </w:rPr>
        <w:drawing>
          <wp:inline distT="0" distB="0" distL="0" distR="0" wp14:anchorId="26B86A76" wp14:editId="57D46BCF">
            <wp:extent cx="1338826" cy="1572986"/>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le_p10_superior.png"/>
                    <pic:cNvPicPr/>
                  </pic:nvPicPr>
                  <pic:blipFill rotWithShape="1">
                    <a:blip r:embed="rId38" cstate="print">
                      <a:extLst>
                        <a:ext uri="{28A0092B-C50C-407E-A947-70E740481C1C}">
                          <a14:useLocalDpi xmlns:a14="http://schemas.microsoft.com/office/drawing/2010/main" val="0"/>
                        </a:ext>
                      </a:extLst>
                    </a:blip>
                    <a:srcRect l="28715" t="11570" r="30004" b="10110"/>
                    <a:stretch/>
                  </pic:blipFill>
                  <pic:spPr bwMode="auto">
                    <a:xfrm>
                      <a:off x="0" y="0"/>
                      <a:ext cx="1347542" cy="1583226"/>
                    </a:xfrm>
                    <a:prstGeom prst="rect">
                      <a:avLst/>
                    </a:prstGeom>
                    <a:ln>
                      <a:noFill/>
                    </a:ln>
                    <a:extLst>
                      <a:ext uri="{53640926-AAD7-44D8-BBD7-CCE9431645EC}">
                        <a14:shadowObscured xmlns:a14="http://schemas.microsoft.com/office/drawing/2010/main"/>
                      </a:ext>
                    </a:extLst>
                  </pic:spPr>
                </pic:pic>
              </a:graphicData>
            </a:graphic>
          </wp:inline>
        </w:drawing>
      </w:r>
    </w:p>
    <w:p w14:paraId="0155BA21" w14:textId="73008584" w:rsidR="00606692" w:rsidRPr="006D5155" w:rsidRDefault="00E07561" w:rsidP="004A4ACD">
      <w:r w:rsidRPr="006D5155">
        <w:rPr>
          <w:sz w:val="18"/>
          <w:szCs w:val="18"/>
        </w:rPr>
        <w:t xml:space="preserve">Overlaps of the significant </w:t>
      </w:r>
      <w:ins w:id="273" w:author="Lisa" w:date="2022-09-12T14:46:00Z">
        <w:r w:rsidR="00FC1215">
          <w:rPr>
            <w:sz w:val="18"/>
            <w:szCs w:val="18"/>
          </w:rPr>
          <w:t>p</w:t>
        </w:r>
      </w:ins>
      <w:del w:id="274" w:author="Lisa" w:date="2022-09-12T14:46:00Z">
        <w:r w:rsidR="00AB32E3" w:rsidRPr="006D5155" w:rsidDel="00FC1215">
          <w:rPr>
            <w:sz w:val="18"/>
            <w:szCs w:val="18"/>
          </w:rPr>
          <w:delText>P</w:delText>
        </w:r>
      </w:del>
      <w:r w:rsidR="00AB32E3" w:rsidRPr="006D5155">
        <w:rPr>
          <w:sz w:val="18"/>
          <w:szCs w:val="18"/>
        </w:rPr>
        <w:t>arcel-wise</w:t>
      </w:r>
      <w:r w:rsidRPr="006D5155">
        <w:rPr>
          <w:sz w:val="18"/>
          <w:szCs w:val="18"/>
        </w:rPr>
        <w:t xml:space="preserve"> disconnections, overlaid on a superior view of the MNI152-template in </w:t>
      </w:r>
      <w:proofErr w:type="spellStart"/>
      <w:r w:rsidRPr="006D5155">
        <w:rPr>
          <w:sz w:val="18"/>
          <w:szCs w:val="18"/>
        </w:rPr>
        <w:t>SurfIce</w:t>
      </w:r>
      <w:proofErr w:type="spellEnd"/>
      <w:r w:rsidRPr="006D5155">
        <w:rPr>
          <w:sz w:val="18"/>
          <w:szCs w:val="18"/>
        </w:rPr>
        <w:t xml:space="preserve"> (</w:t>
      </w:r>
      <w:hyperlink r:id="rId39" w:history="1">
        <w:r w:rsidRPr="006D5155">
          <w:rPr>
            <w:rStyle w:val="Hyperlink"/>
            <w:rFonts w:ascii="Ebrima" w:hAnsi="Ebrima"/>
            <w:sz w:val="18"/>
            <w:szCs w:val="18"/>
          </w:rPr>
          <w:t>NITRC, 2015</w:t>
        </w:r>
      </w:hyperlink>
      <w:r w:rsidRPr="006D5155">
        <w:rPr>
          <w:sz w:val="18"/>
          <w:szCs w:val="18"/>
        </w:rPr>
        <w:t xml:space="preserve">). </w:t>
      </w:r>
      <w:r w:rsidR="00892B96" w:rsidRPr="006D5155">
        <w:rPr>
          <w:sz w:val="18"/>
          <w:szCs w:val="18"/>
        </w:rPr>
        <w:t>(A) shows the significant disconnections at p = 0.05 for the entire patient sample (N = 893), and the female (N = 205) and male (N = 611) subsamples, respectively. (B) presents the 5 most significant disconnections (i.e., the ones with the highest T-values) for the patient (sub-)samples.</w:t>
      </w:r>
    </w:p>
    <w:p w14:paraId="6BC81D04" w14:textId="6B5CA46E" w:rsidR="005123FC" w:rsidRPr="006D5155" w:rsidRDefault="005123FC" w:rsidP="004A4ACD">
      <w:r w:rsidRPr="006D5155">
        <w:t>Generally, disconnections involving the IPL were the most common</w:t>
      </w:r>
      <w:r w:rsidR="00734638" w:rsidRPr="006D5155">
        <w:t xml:space="preserve"> (see </w:t>
      </w:r>
      <w:hyperlink w:anchor="table02" w:history="1">
        <w:r w:rsidR="006D5155" w:rsidRPr="003F28FA">
          <w:rPr>
            <w:rStyle w:val="Hyperlink"/>
            <w:rFonts w:ascii="Ebrima" w:hAnsi="Ebrima"/>
          </w:rPr>
          <w:t>Table</w:t>
        </w:r>
        <w:r w:rsidR="006856BF" w:rsidRPr="003F28FA">
          <w:rPr>
            <w:rStyle w:val="Hyperlink"/>
            <w:rFonts w:ascii="Ebrima" w:hAnsi="Ebrima"/>
          </w:rPr>
          <w:t xml:space="preserve"> 2</w:t>
        </w:r>
      </w:hyperlink>
      <w:r w:rsidR="00156D63" w:rsidRPr="006D5155">
        <w:t xml:space="preserve"> for an overview</w:t>
      </w:r>
      <w:r w:rsidR="006856BF" w:rsidRPr="006D5155">
        <w:t xml:space="preserve">, and </w:t>
      </w:r>
      <w:hyperlink w:anchor="tableS03" w:history="1">
        <w:r w:rsidR="003F28FA" w:rsidRPr="00096387">
          <w:rPr>
            <w:rStyle w:val="Hyperlink"/>
            <w:rFonts w:ascii="Ebrima" w:hAnsi="Ebrima"/>
          </w:rPr>
          <w:t>Supplementary</w:t>
        </w:r>
        <w:r w:rsidR="00734638" w:rsidRPr="00096387">
          <w:rPr>
            <w:rStyle w:val="Hyperlink"/>
            <w:rFonts w:ascii="Ebrima" w:hAnsi="Ebrima"/>
          </w:rPr>
          <w:t xml:space="preserve"> </w:t>
        </w:r>
        <w:r w:rsidR="006D5155" w:rsidRPr="00096387">
          <w:rPr>
            <w:rStyle w:val="Hyperlink"/>
            <w:rFonts w:ascii="Ebrima" w:hAnsi="Ebrima"/>
          </w:rPr>
          <w:t>Table</w:t>
        </w:r>
        <w:r w:rsidR="00734638" w:rsidRPr="00096387">
          <w:rPr>
            <w:rStyle w:val="Hyperlink"/>
            <w:rFonts w:ascii="Ebrima" w:hAnsi="Ebrima"/>
          </w:rPr>
          <w:t xml:space="preserve"> 3</w:t>
        </w:r>
      </w:hyperlink>
      <w:r w:rsidR="006856BF" w:rsidRPr="006D5155">
        <w:t xml:space="preserve"> for details)</w:t>
      </w:r>
      <w:r w:rsidRPr="006D5155">
        <w:t xml:space="preserve">: </w:t>
      </w:r>
      <w:r w:rsidR="0092609B" w:rsidRPr="006D5155">
        <w:t>34.8</w:t>
      </w:r>
      <w:r w:rsidRPr="006D5155">
        <w:t xml:space="preserve">% of all disconnections across the whole patient sample had one of their endpoints in the IPL. IPL-related disconnections were also the most common disconnection in the male subsample, attributing for </w:t>
      </w:r>
      <w:r w:rsidR="0092609B" w:rsidRPr="006D5155">
        <w:t>30.9</w:t>
      </w:r>
      <w:r w:rsidRPr="006D5155">
        <w:t xml:space="preserve">% of their </w:t>
      </w:r>
      <w:r w:rsidRPr="006D5155">
        <w:lastRenderedPageBreak/>
        <w:t>disconnections. In the female subsample, however, the majority of disconnections (</w:t>
      </w:r>
      <w:r w:rsidR="0092609B" w:rsidRPr="006D5155">
        <w:t>48.3</w:t>
      </w:r>
      <w:r w:rsidRPr="006D5155">
        <w:t xml:space="preserve">%) </w:t>
      </w:r>
      <w:commentRangeStart w:id="275"/>
      <w:r w:rsidRPr="006D5155">
        <w:t>were</w:t>
      </w:r>
      <w:commentRangeEnd w:id="275"/>
      <w:r w:rsidR="00AB5B6E">
        <w:rPr>
          <w:rStyle w:val="Kommentarzeichen"/>
        </w:rPr>
        <w:commentReference w:id="275"/>
      </w:r>
      <w:r w:rsidRPr="006D5155">
        <w:t xml:space="preserve"> associated with the ITG. Here, IPL-related disconnections were the third most common (</w:t>
      </w:r>
      <w:r w:rsidR="0092609B" w:rsidRPr="006D5155">
        <w:t>27.8</w:t>
      </w:r>
      <w:r w:rsidRPr="006D5155">
        <w:t>%), after disconnections involving the pSTS (</w:t>
      </w:r>
      <w:r w:rsidR="0092609B" w:rsidRPr="006D5155">
        <w:t>36.1</w:t>
      </w:r>
      <w:r w:rsidRPr="006D5155">
        <w:t>%).</w:t>
      </w:r>
    </w:p>
    <w:p w14:paraId="2C45718E" w14:textId="5F4A5220" w:rsidR="006F0C6C" w:rsidRPr="006D5155" w:rsidRDefault="006D5155" w:rsidP="004A4ACD">
      <w:bookmarkStart w:id="276" w:name="table02"/>
      <w:r>
        <w:rPr>
          <w:b/>
        </w:rPr>
        <w:t>Table</w:t>
      </w:r>
      <w:r w:rsidR="006F0C6C" w:rsidRPr="006D5155">
        <w:rPr>
          <w:b/>
        </w:rPr>
        <w:t xml:space="preserve"> 2:</w:t>
      </w:r>
      <w:r w:rsidR="00156D63" w:rsidRPr="006D5155">
        <w:t xml:space="preserve"> </w:t>
      </w:r>
      <w:r w:rsidR="003F28FA">
        <w:t>Overview Significant Parcel-wise Disconnections at p = 0.05</w:t>
      </w:r>
    </w:p>
    <w:bookmarkEnd w:id="276"/>
    <w:tbl>
      <w:tblPr>
        <w:tblStyle w:val="EinfacheTabelle2"/>
        <w:tblW w:w="9640" w:type="dxa"/>
        <w:tblInd w:w="-284" w:type="dxa"/>
        <w:tblLook w:val="04A0" w:firstRow="1" w:lastRow="0" w:firstColumn="1" w:lastColumn="0" w:noHBand="0" w:noVBand="1"/>
      </w:tblPr>
      <w:tblGrid>
        <w:gridCol w:w="2096"/>
        <w:gridCol w:w="2148"/>
        <w:gridCol w:w="1994"/>
        <w:gridCol w:w="2126"/>
        <w:gridCol w:w="1276"/>
      </w:tblGrid>
      <w:tr w:rsidR="00B34BF9" w:rsidRPr="006D5155" w14:paraId="2B1B0C57" w14:textId="77777777" w:rsidTr="007160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2091595" w14:textId="77777777" w:rsidR="00B34BF9" w:rsidRPr="006D5155" w:rsidRDefault="00B34BF9" w:rsidP="00585720">
            <w:pPr>
              <w:jc w:val="center"/>
              <w:rPr>
                <w:sz w:val="18"/>
                <w:szCs w:val="18"/>
              </w:rPr>
            </w:pPr>
          </w:p>
        </w:tc>
        <w:tc>
          <w:tcPr>
            <w:tcW w:w="2148" w:type="dxa"/>
            <w:shd w:val="clear" w:color="auto" w:fill="F2F2F2" w:themeFill="background1" w:themeFillShade="F2"/>
          </w:tcPr>
          <w:p w14:paraId="618DFB06" w14:textId="77777777" w:rsidR="00B34BF9" w:rsidRPr="006D5155"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Total </w:t>
            </w:r>
            <w:r w:rsidRPr="006D5155">
              <w:rPr>
                <w:sz w:val="18"/>
                <w:szCs w:val="18"/>
              </w:rPr>
              <w:br/>
              <w:t>(N = 206)</w:t>
            </w:r>
          </w:p>
        </w:tc>
        <w:tc>
          <w:tcPr>
            <w:tcW w:w="1994" w:type="dxa"/>
          </w:tcPr>
          <w:p w14:paraId="1EE405CD" w14:textId="77777777" w:rsidR="00B34BF9" w:rsidRPr="006D5155"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Female </w:t>
            </w:r>
            <w:r w:rsidRPr="006D5155">
              <w:rPr>
                <w:sz w:val="18"/>
                <w:szCs w:val="18"/>
              </w:rPr>
              <w:br/>
              <w:t>(N = 103)</w:t>
            </w:r>
          </w:p>
        </w:tc>
        <w:tc>
          <w:tcPr>
            <w:tcW w:w="2126" w:type="dxa"/>
          </w:tcPr>
          <w:p w14:paraId="2CBF3D2D" w14:textId="77777777" w:rsidR="00B34BF9" w:rsidRPr="006D5155"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Male </w:t>
            </w:r>
            <w:r w:rsidRPr="006D5155">
              <w:rPr>
                <w:sz w:val="18"/>
                <w:szCs w:val="18"/>
              </w:rPr>
              <w:br/>
              <w:t>(N = 103)</w:t>
            </w:r>
          </w:p>
        </w:tc>
        <w:tc>
          <w:tcPr>
            <w:tcW w:w="1276" w:type="dxa"/>
          </w:tcPr>
          <w:p w14:paraId="3F9AA790" w14:textId="77777777" w:rsidR="00B34BF9" w:rsidRPr="006D5155"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6D5155">
              <w:rPr>
                <w:sz w:val="18"/>
                <w:szCs w:val="18"/>
              </w:rPr>
              <w:t>p-value</w:t>
            </w:r>
          </w:p>
        </w:tc>
      </w:tr>
      <w:tr w:rsidR="00B34BF9" w:rsidRPr="006D5155" w14:paraId="544ED2A4" w14:textId="77777777" w:rsidTr="007160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47B534F4" w14:textId="02B43245" w:rsidR="00B34BF9" w:rsidRPr="006D5155" w:rsidRDefault="00B34BF9" w:rsidP="006F0C6C">
            <w:pPr>
              <w:rPr>
                <w:b w:val="0"/>
                <w:i/>
                <w:sz w:val="16"/>
                <w:szCs w:val="18"/>
              </w:rPr>
            </w:pPr>
            <w:r w:rsidRPr="006D5155">
              <w:rPr>
                <w:sz w:val="18"/>
                <w:szCs w:val="18"/>
              </w:rPr>
              <w:t xml:space="preserve">Significant Disconnections </w:t>
            </w:r>
            <w:r w:rsidR="006F0C6C" w:rsidRPr="006D5155">
              <w:rPr>
                <w:sz w:val="18"/>
                <w:szCs w:val="18"/>
              </w:rPr>
              <w:t xml:space="preserve"> </w:t>
            </w:r>
            <w:r w:rsidR="006F0C6C" w:rsidRPr="006D5155">
              <w:rPr>
                <w:sz w:val="18"/>
                <w:szCs w:val="18"/>
              </w:rPr>
              <w:br/>
            </w:r>
            <w:r w:rsidR="006F0C6C" w:rsidRPr="006D5155">
              <w:rPr>
                <w:b w:val="0"/>
                <w:i/>
                <w:sz w:val="16"/>
                <w:szCs w:val="18"/>
              </w:rPr>
              <w:t xml:space="preserve">(N, </w:t>
            </w:r>
            <w:commentRangeStart w:id="277"/>
            <w:r w:rsidR="006F0C6C" w:rsidRPr="006D5155">
              <w:rPr>
                <w:b w:val="0"/>
                <w:i/>
                <w:sz w:val="16"/>
                <w:szCs w:val="18"/>
              </w:rPr>
              <w:t xml:space="preserve">Ratio </w:t>
            </w:r>
            <w:commentRangeEnd w:id="277"/>
            <w:r w:rsidR="008534D0">
              <w:rPr>
                <w:rStyle w:val="Kommentarzeichen"/>
                <w:b w:val="0"/>
                <w:bCs w:val="0"/>
              </w:rPr>
              <w:commentReference w:id="277"/>
            </w:r>
            <w:r w:rsidR="006F0C6C" w:rsidRPr="006D5155">
              <w:rPr>
                <w:b w:val="0"/>
                <w:i/>
                <w:sz w:val="16"/>
                <w:szCs w:val="18"/>
              </w:rPr>
              <w:t>Inter- : Intra-hemispheric)</w:t>
            </w:r>
          </w:p>
        </w:tc>
        <w:tc>
          <w:tcPr>
            <w:tcW w:w="2148" w:type="dxa"/>
            <w:shd w:val="clear" w:color="auto" w:fill="F2F2F2" w:themeFill="background1" w:themeFillShade="F2"/>
          </w:tcPr>
          <w:p w14:paraId="0DBD5C32" w14:textId="52CD441C" w:rsidR="00B34BF9" w:rsidRPr="006D5155" w:rsidRDefault="006F0C6C" w:rsidP="006F0C6C">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893, 607 : 286</w:t>
            </w:r>
          </w:p>
        </w:tc>
        <w:tc>
          <w:tcPr>
            <w:tcW w:w="1994" w:type="dxa"/>
          </w:tcPr>
          <w:p w14:paraId="34869EB1" w14:textId="53E2FFB3" w:rsidR="00B34BF9" w:rsidRPr="006D5155" w:rsidRDefault="006F0C6C" w:rsidP="006F0C6C">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205, 145 : 60</w:t>
            </w:r>
          </w:p>
        </w:tc>
        <w:tc>
          <w:tcPr>
            <w:tcW w:w="2126" w:type="dxa"/>
          </w:tcPr>
          <w:p w14:paraId="2B82AC71" w14:textId="7E63F718" w:rsidR="00B34BF9" w:rsidRPr="006D5155" w:rsidRDefault="006F0C6C" w:rsidP="00585720">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611, 428 : 183</w:t>
            </w:r>
          </w:p>
        </w:tc>
        <w:tc>
          <w:tcPr>
            <w:tcW w:w="1276" w:type="dxa"/>
          </w:tcPr>
          <w:p w14:paraId="4F1E311C" w14:textId="5583ED15" w:rsidR="00B34BF9" w:rsidRPr="006D5155" w:rsidRDefault="006F0C6C" w:rsidP="00585720">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6D5155">
              <w:rPr>
                <w:sz w:val="18"/>
                <w:szCs w:val="18"/>
              </w:rPr>
              <w:t>0.853</w:t>
            </w:r>
            <w:r w:rsidRPr="006D5155">
              <w:rPr>
                <w:sz w:val="18"/>
                <w:szCs w:val="18"/>
                <w:vertAlign w:val="superscript"/>
              </w:rPr>
              <w:t>b</w:t>
            </w:r>
          </w:p>
        </w:tc>
      </w:tr>
      <w:tr w:rsidR="00B34BF9" w:rsidRPr="006D5155" w14:paraId="1985AA70" w14:textId="77777777" w:rsidTr="007160AC">
        <w:tc>
          <w:tcPr>
            <w:cnfStyle w:val="001000000000" w:firstRow="0" w:lastRow="0" w:firstColumn="1" w:lastColumn="0" w:oddVBand="0" w:evenVBand="0" w:oddHBand="0" w:evenHBand="0" w:firstRowFirstColumn="0" w:firstRowLastColumn="0" w:lastRowFirstColumn="0" w:lastRowLastColumn="0"/>
            <w:tcW w:w="2096" w:type="dxa"/>
          </w:tcPr>
          <w:p w14:paraId="5AA53B90" w14:textId="4A2466FF" w:rsidR="00B34BF9" w:rsidRPr="006D5155" w:rsidRDefault="00323962" w:rsidP="00585720">
            <w:pPr>
              <w:rPr>
                <w:b w:val="0"/>
                <w:sz w:val="16"/>
                <w:szCs w:val="18"/>
              </w:rPr>
            </w:pPr>
            <w:r w:rsidRPr="006D5155">
              <w:rPr>
                <w:sz w:val="18"/>
                <w:szCs w:val="18"/>
              </w:rPr>
              <w:t>Node with highest number of</w:t>
            </w:r>
            <w:r w:rsidR="007C1572" w:rsidRPr="006D5155">
              <w:rPr>
                <w:sz w:val="18"/>
                <w:szCs w:val="18"/>
              </w:rPr>
              <w:t xml:space="preserve"> </w:t>
            </w:r>
            <w:r w:rsidR="00A74B41" w:rsidRPr="006D5155">
              <w:rPr>
                <w:sz w:val="18"/>
                <w:szCs w:val="18"/>
              </w:rPr>
              <w:t xml:space="preserve">sign. </w:t>
            </w:r>
            <w:r w:rsidR="007C1572" w:rsidRPr="006D5155">
              <w:rPr>
                <w:sz w:val="18"/>
                <w:szCs w:val="18"/>
              </w:rPr>
              <w:t xml:space="preserve">disconnections </w:t>
            </w:r>
            <w:r w:rsidR="000D326F" w:rsidRPr="006D5155">
              <w:rPr>
                <w:b w:val="0"/>
                <w:sz w:val="16"/>
                <w:szCs w:val="18"/>
              </w:rPr>
              <w:t>(Anatomical Label, % of all disconnections)</w:t>
            </w:r>
          </w:p>
        </w:tc>
        <w:tc>
          <w:tcPr>
            <w:tcW w:w="2148" w:type="dxa"/>
            <w:shd w:val="clear" w:color="auto" w:fill="F2F2F2" w:themeFill="background1" w:themeFillShade="F2"/>
          </w:tcPr>
          <w:p w14:paraId="0FEAF8F4" w14:textId="43ED8815" w:rsidR="00B34BF9" w:rsidRPr="006D5155" w:rsidRDefault="007160AC" w:rsidP="007160AC">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right A39rv (PGa)  of </w:t>
            </w:r>
            <w:r w:rsidR="007478CA" w:rsidRPr="006D5155">
              <w:rPr>
                <w:sz w:val="18"/>
                <w:szCs w:val="18"/>
              </w:rPr>
              <w:t>IPL (</w:t>
            </w:r>
            <w:r w:rsidR="00A74B41" w:rsidRPr="006D5155">
              <w:rPr>
                <w:sz w:val="18"/>
                <w:szCs w:val="18"/>
              </w:rPr>
              <w:t>5.</w:t>
            </w:r>
            <w:r w:rsidRPr="006D5155">
              <w:rPr>
                <w:sz w:val="18"/>
                <w:szCs w:val="18"/>
              </w:rPr>
              <w:t>38%</w:t>
            </w:r>
            <w:r w:rsidR="007478CA" w:rsidRPr="006D5155">
              <w:rPr>
                <w:sz w:val="18"/>
                <w:szCs w:val="18"/>
              </w:rPr>
              <w:t>)</w:t>
            </w:r>
          </w:p>
        </w:tc>
        <w:tc>
          <w:tcPr>
            <w:tcW w:w="1994" w:type="dxa"/>
          </w:tcPr>
          <w:p w14:paraId="445D62DC" w14:textId="11523193" w:rsidR="00B34BF9" w:rsidRPr="006D5155" w:rsidRDefault="007160AC" w:rsidP="007160AC">
            <w:pPr>
              <w:jc w:val="left"/>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right </w:t>
            </w:r>
            <w:proofErr w:type="spellStart"/>
            <w:r w:rsidR="007C1572" w:rsidRPr="006D5155">
              <w:rPr>
                <w:sz w:val="18"/>
                <w:szCs w:val="18"/>
              </w:rPr>
              <w:t>cpSTS</w:t>
            </w:r>
            <w:proofErr w:type="spellEnd"/>
            <w:r w:rsidR="007C1572" w:rsidRPr="006D5155">
              <w:rPr>
                <w:sz w:val="18"/>
                <w:szCs w:val="18"/>
              </w:rPr>
              <w:t xml:space="preserve"> </w:t>
            </w:r>
            <w:r w:rsidRPr="006D5155">
              <w:rPr>
                <w:sz w:val="18"/>
                <w:szCs w:val="18"/>
              </w:rPr>
              <w:t xml:space="preserve">    </w:t>
            </w:r>
            <w:r w:rsidRPr="006D5155">
              <w:rPr>
                <w:sz w:val="18"/>
                <w:szCs w:val="18"/>
              </w:rPr>
              <w:br/>
            </w:r>
            <w:r w:rsidR="007C1572" w:rsidRPr="006D5155">
              <w:rPr>
                <w:sz w:val="18"/>
                <w:szCs w:val="18"/>
              </w:rPr>
              <w:t>(</w:t>
            </w:r>
            <w:r w:rsidRPr="006D5155">
              <w:rPr>
                <w:sz w:val="18"/>
                <w:szCs w:val="18"/>
              </w:rPr>
              <w:t>18.54%</w:t>
            </w:r>
            <w:r w:rsidR="007C1572" w:rsidRPr="006D5155">
              <w:rPr>
                <w:sz w:val="18"/>
                <w:szCs w:val="18"/>
              </w:rPr>
              <w:t>)</w:t>
            </w:r>
          </w:p>
        </w:tc>
        <w:tc>
          <w:tcPr>
            <w:tcW w:w="2126" w:type="dxa"/>
          </w:tcPr>
          <w:p w14:paraId="4DA670EE" w14:textId="47607701" w:rsidR="00B34BF9" w:rsidRPr="006D5155" w:rsidRDefault="007160AC" w:rsidP="007160AC">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right A39rv</w:t>
            </w:r>
            <w:r w:rsidR="00A74B41" w:rsidRPr="006D5155">
              <w:rPr>
                <w:sz w:val="18"/>
                <w:szCs w:val="18"/>
              </w:rPr>
              <w:t xml:space="preserve"> (PGa)  of IPL (6.</w:t>
            </w:r>
            <w:r w:rsidRPr="006D5155">
              <w:rPr>
                <w:sz w:val="18"/>
                <w:szCs w:val="18"/>
              </w:rPr>
              <w:t xml:space="preserve">87%) </w:t>
            </w:r>
          </w:p>
        </w:tc>
        <w:tc>
          <w:tcPr>
            <w:tcW w:w="1276" w:type="dxa"/>
          </w:tcPr>
          <w:p w14:paraId="05474098" w14:textId="11E903E0" w:rsidR="00B34BF9" w:rsidRPr="006D5155" w:rsidRDefault="00B34BF9" w:rsidP="00585720">
            <w:pPr>
              <w:cnfStyle w:val="000000000000" w:firstRow="0" w:lastRow="0" w:firstColumn="0" w:lastColumn="0" w:oddVBand="0" w:evenVBand="0" w:oddHBand="0" w:evenHBand="0" w:firstRowFirstColumn="0" w:firstRowLastColumn="0" w:lastRowFirstColumn="0" w:lastRowLastColumn="0"/>
              <w:rPr>
                <w:sz w:val="18"/>
                <w:szCs w:val="18"/>
              </w:rPr>
            </w:pPr>
          </w:p>
        </w:tc>
      </w:tr>
      <w:tr w:rsidR="007C1572" w:rsidRPr="006D5155" w14:paraId="5376021C" w14:textId="77777777" w:rsidTr="007160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7E84C67" w14:textId="42668F0D" w:rsidR="007C1572" w:rsidRPr="006D5155" w:rsidRDefault="007C1572" w:rsidP="00323962">
            <w:pPr>
              <w:rPr>
                <w:sz w:val="18"/>
                <w:szCs w:val="18"/>
              </w:rPr>
            </w:pPr>
            <w:r w:rsidRPr="006D5155">
              <w:rPr>
                <w:sz w:val="18"/>
                <w:szCs w:val="18"/>
              </w:rPr>
              <w:t xml:space="preserve">ROI with </w:t>
            </w:r>
            <w:r w:rsidR="00323962" w:rsidRPr="006D5155">
              <w:rPr>
                <w:sz w:val="18"/>
                <w:szCs w:val="18"/>
              </w:rPr>
              <w:t xml:space="preserve">highest number of </w:t>
            </w:r>
            <w:r w:rsidR="00A74B41" w:rsidRPr="006D5155">
              <w:rPr>
                <w:sz w:val="18"/>
                <w:szCs w:val="18"/>
              </w:rPr>
              <w:t xml:space="preserve">sign. </w:t>
            </w:r>
            <w:r w:rsidRPr="006D5155">
              <w:rPr>
                <w:sz w:val="18"/>
                <w:szCs w:val="18"/>
              </w:rPr>
              <w:t xml:space="preserve">disconnections </w:t>
            </w:r>
            <w:r w:rsidR="000D326F" w:rsidRPr="006D5155">
              <w:rPr>
                <w:b w:val="0"/>
                <w:sz w:val="16"/>
                <w:szCs w:val="18"/>
              </w:rPr>
              <w:t>(Anatomical Label, % of all disconnections)</w:t>
            </w:r>
          </w:p>
        </w:tc>
        <w:tc>
          <w:tcPr>
            <w:tcW w:w="2148" w:type="dxa"/>
            <w:shd w:val="clear" w:color="auto" w:fill="F2F2F2" w:themeFill="background1" w:themeFillShade="F2"/>
          </w:tcPr>
          <w:p w14:paraId="65C7CA5B" w14:textId="03021162" w:rsidR="007C1572" w:rsidRPr="006D5155" w:rsidRDefault="007C1572" w:rsidP="006856BF">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IPL (</w:t>
            </w:r>
            <w:r w:rsidR="006856BF" w:rsidRPr="006D5155">
              <w:rPr>
                <w:sz w:val="18"/>
                <w:szCs w:val="18"/>
              </w:rPr>
              <w:t>34.8</w:t>
            </w:r>
            <w:r w:rsidRPr="006D5155">
              <w:rPr>
                <w:sz w:val="18"/>
                <w:szCs w:val="18"/>
              </w:rPr>
              <w:t>%)</w:t>
            </w:r>
          </w:p>
        </w:tc>
        <w:tc>
          <w:tcPr>
            <w:tcW w:w="1994" w:type="dxa"/>
          </w:tcPr>
          <w:p w14:paraId="3CAAF514" w14:textId="0E479097" w:rsidR="007C1572" w:rsidRPr="006D5155" w:rsidRDefault="007C1572" w:rsidP="006856BF">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 xml:space="preserve">ITG </w:t>
            </w:r>
            <w:r w:rsidR="006856BF" w:rsidRPr="006D5155">
              <w:rPr>
                <w:sz w:val="18"/>
                <w:szCs w:val="18"/>
              </w:rPr>
              <w:t>(48.3</w:t>
            </w:r>
            <w:r w:rsidRPr="006D5155">
              <w:rPr>
                <w:sz w:val="18"/>
                <w:szCs w:val="18"/>
              </w:rPr>
              <w:t>%)</w:t>
            </w:r>
          </w:p>
        </w:tc>
        <w:tc>
          <w:tcPr>
            <w:tcW w:w="2126" w:type="dxa"/>
          </w:tcPr>
          <w:p w14:paraId="0588C8F3" w14:textId="12272A35" w:rsidR="007C1572" w:rsidRPr="006D5155" w:rsidRDefault="007C1572" w:rsidP="006856BF">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IPL (</w:t>
            </w:r>
            <w:r w:rsidR="006856BF" w:rsidRPr="006D5155">
              <w:rPr>
                <w:sz w:val="18"/>
                <w:szCs w:val="18"/>
              </w:rPr>
              <w:t>30.9</w:t>
            </w:r>
            <w:r w:rsidRPr="006D5155">
              <w:rPr>
                <w:sz w:val="18"/>
                <w:szCs w:val="18"/>
              </w:rPr>
              <w:t>%)</w:t>
            </w:r>
          </w:p>
        </w:tc>
        <w:tc>
          <w:tcPr>
            <w:tcW w:w="1276" w:type="dxa"/>
          </w:tcPr>
          <w:p w14:paraId="6B91CD18" w14:textId="542312DD" w:rsidR="007C1572" w:rsidRPr="006D5155" w:rsidRDefault="007C1572" w:rsidP="007C1572">
            <w:pPr>
              <w:cnfStyle w:val="000000100000" w:firstRow="0" w:lastRow="0" w:firstColumn="0" w:lastColumn="0" w:oddVBand="0" w:evenVBand="0" w:oddHBand="1" w:evenHBand="0" w:firstRowFirstColumn="0" w:firstRowLastColumn="0" w:lastRowFirstColumn="0" w:lastRowLastColumn="0"/>
              <w:rPr>
                <w:sz w:val="18"/>
                <w:szCs w:val="18"/>
                <w:vertAlign w:val="superscript"/>
              </w:rPr>
            </w:pPr>
          </w:p>
        </w:tc>
      </w:tr>
    </w:tbl>
    <w:p w14:paraId="10944FDE" w14:textId="19A741F8" w:rsidR="003C7472" w:rsidRPr="003C7472" w:rsidRDefault="003C7472" w:rsidP="004A4ACD">
      <w:pPr>
        <w:rPr>
          <w:sz w:val="18"/>
          <w:szCs w:val="18"/>
        </w:rPr>
      </w:pPr>
      <w:r>
        <w:br/>
      </w:r>
      <w:r>
        <w:rPr>
          <w:sz w:val="18"/>
          <w:szCs w:val="18"/>
        </w:rPr>
        <w:t xml:space="preserve">Selected summary statistics resulting from the parcel-wise disconnection analysis at p = 0.05. Results are either given as number of significant disconnections, number of interhemispheric disconnections </w:t>
      </w:r>
      <w:commentRangeStart w:id="278"/>
      <w:commentRangeStart w:id="279"/>
      <w:r>
        <w:rPr>
          <w:sz w:val="18"/>
          <w:szCs w:val="18"/>
        </w:rPr>
        <w:t xml:space="preserve">: </w:t>
      </w:r>
      <w:commentRangeEnd w:id="278"/>
      <w:r w:rsidR="00AB5B6E">
        <w:rPr>
          <w:rStyle w:val="Kommentarzeichen"/>
        </w:rPr>
        <w:commentReference w:id="278"/>
      </w:r>
      <w:commentRangeEnd w:id="279"/>
      <w:r w:rsidR="00C17FE7">
        <w:rPr>
          <w:rStyle w:val="Kommentarzeichen"/>
        </w:rPr>
        <w:commentReference w:id="279"/>
      </w:r>
      <w:r>
        <w:rPr>
          <w:sz w:val="18"/>
          <w:szCs w:val="18"/>
        </w:rPr>
        <w:t xml:space="preserve">number of </w:t>
      </w:r>
      <w:ins w:id="280" w:author="Lisa" w:date="2022-09-12T15:01:00Z">
        <w:r w:rsidR="002F41DC">
          <w:rPr>
            <w:sz w:val="18"/>
            <w:szCs w:val="18"/>
          </w:rPr>
          <w:t>i</w:t>
        </w:r>
      </w:ins>
      <w:del w:id="281" w:author="Lisa" w:date="2022-09-12T15:01:00Z">
        <w:r w:rsidDel="002F41DC">
          <w:rPr>
            <w:sz w:val="18"/>
            <w:szCs w:val="18"/>
          </w:rPr>
          <w:delText>I</w:delText>
        </w:r>
      </w:del>
      <w:r>
        <w:rPr>
          <w:sz w:val="18"/>
          <w:szCs w:val="18"/>
        </w:rPr>
        <w:t>ntrahemispheric disconnections or</w:t>
      </w:r>
      <w:r w:rsidR="00A4377B">
        <w:rPr>
          <w:sz w:val="18"/>
          <w:szCs w:val="18"/>
        </w:rPr>
        <w:t xml:space="preserve"> as</w:t>
      </w:r>
      <w:r>
        <w:rPr>
          <w:sz w:val="18"/>
          <w:szCs w:val="18"/>
        </w:rPr>
        <w:t xml:space="preserve"> </w:t>
      </w:r>
      <w:r w:rsidR="00496333">
        <w:rPr>
          <w:sz w:val="18"/>
          <w:szCs w:val="18"/>
        </w:rPr>
        <w:t xml:space="preserve">anatomical label based on </w:t>
      </w:r>
      <w:ins w:id="282" w:author="Lisa" w:date="2022-09-12T15:01:00Z">
        <w:r w:rsidR="002F41DC">
          <w:rPr>
            <w:sz w:val="18"/>
            <w:szCs w:val="18"/>
          </w:rPr>
          <w:t xml:space="preserve">the </w:t>
        </w:r>
      </w:ins>
      <w:r w:rsidR="00496333">
        <w:rPr>
          <w:sz w:val="18"/>
          <w:szCs w:val="18"/>
        </w:rPr>
        <w:t>BN-246 atlas (</w:t>
      </w:r>
      <w:hyperlink w:anchor="fan2016" w:history="1">
        <w:r w:rsidR="00496333" w:rsidRPr="00496333">
          <w:rPr>
            <w:rStyle w:val="Hyperlink"/>
            <w:rFonts w:ascii="Ebrima" w:hAnsi="Ebrima"/>
            <w:sz w:val="18"/>
            <w:szCs w:val="18"/>
          </w:rPr>
          <w:t>Fan et al., 2016</w:t>
        </w:r>
      </w:hyperlink>
      <w:r w:rsidR="00496333">
        <w:rPr>
          <w:sz w:val="18"/>
          <w:szCs w:val="18"/>
        </w:rPr>
        <w:t xml:space="preserve">) (contributing to percentage of disconnections). More details can be found in </w:t>
      </w:r>
      <w:hyperlink w:anchor="appendixB" w:history="1">
        <w:r w:rsidR="00496333" w:rsidRPr="00496333">
          <w:rPr>
            <w:rStyle w:val="Hyperlink"/>
            <w:rFonts w:ascii="Ebrima" w:hAnsi="Ebrima"/>
            <w:sz w:val="18"/>
            <w:szCs w:val="18"/>
          </w:rPr>
          <w:t>Appendix B</w:t>
        </w:r>
      </w:hyperlink>
      <w:r w:rsidR="00496333">
        <w:rPr>
          <w:sz w:val="18"/>
          <w:szCs w:val="18"/>
        </w:rPr>
        <w:t xml:space="preserve">, </w:t>
      </w:r>
      <w:hyperlink w:anchor="tableS03" w:history="1">
        <w:r w:rsidR="00496333" w:rsidRPr="00A4377B">
          <w:rPr>
            <w:rStyle w:val="Hyperlink"/>
            <w:rFonts w:ascii="Ebrima" w:hAnsi="Ebrima"/>
            <w:sz w:val="18"/>
            <w:szCs w:val="18"/>
          </w:rPr>
          <w:t>Supplementary Table 3</w:t>
        </w:r>
      </w:hyperlink>
      <w:r w:rsidR="00496333">
        <w:rPr>
          <w:sz w:val="18"/>
          <w:szCs w:val="18"/>
        </w:rPr>
        <w:t>.</w:t>
      </w:r>
    </w:p>
    <w:p w14:paraId="1F35C4CD" w14:textId="4766A2F8" w:rsidR="00BD13E8" w:rsidRPr="006D5155" w:rsidRDefault="00151637" w:rsidP="006856BF">
      <w:r w:rsidRPr="006D5155">
        <w:t xml:space="preserve">In women, the five disconnections that were most significantly associated with pathological behavioural scores were all right </w:t>
      </w:r>
      <w:commentRangeStart w:id="283"/>
      <w:r w:rsidRPr="00EA36E7">
        <w:rPr>
          <w:i/>
          <w:rPrChange w:id="284" w:author="Lisa" w:date="2022-09-12T15:07:00Z">
            <w:rPr/>
          </w:rPrChange>
        </w:rPr>
        <w:t>intra</w:t>
      </w:r>
      <w:ins w:id="285" w:author="Lisa" w:date="2022-09-12T15:07:00Z">
        <w:r w:rsidR="00EA36E7">
          <w:rPr>
            <w:i/>
          </w:rPr>
          <w:t>-</w:t>
        </w:r>
      </w:ins>
      <w:r w:rsidRPr="006D5155">
        <w:t xml:space="preserve">hemispheric </w:t>
      </w:r>
      <w:commentRangeEnd w:id="283"/>
      <w:r w:rsidR="00EA36E7">
        <w:rPr>
          <w:rStyle w:val="Kommentarzeichen"/>
        </w:rPr>
        <w:commentReference w:id="283"/>
      </w:r>
      <w:r w:rsidRPr="006D5155">
        <w:t xml:space="preserve">disconnections involving the </w:t>
      </w:r>
      <w:r w:rsidR="003F28FA">
        <w:t>t</w:t>
      </w:r>
      <w:r w:rsidRPr="006D5155">
        <w:t xml:space="preserve">halamus, specifically the occipital and caudal temporal segments of the </w:t>
      </w:r>
      <w:r w:rsidR="003F28FA">
        <w:t>t</w:t>
      </w:r>
      <w:r w:rsidRPr="006D5155">
        <w:t xml:space="preserve">halamus. In contrast to this, the five most significant disconnections in men were all </w:t>
      </w:r>
      <w:r w:rsidRPr="00EA36E7">
        <w:rPr>
          <w:i/>
          <w:rPrChange w:id="286" w:author="Lisa" w:date="2022-09-12T15:07:00Z">
            <w:rPr/>
          </w:rPrChange>
        </w:rPr>
        <w:t>inter</w:t>
      </w:r>
      <w:ins w:id="287" w:author="Lisa" w:date="2022-09-12T15:07:00Z">
        <w:r w:rsidR="00EA36E7">
          <w:rPr>
            <w:i/>
          </w:rPr>
          <w:t>-</w:t>
        </w:r>
      </w:ins>
      <w:r w:rsidRPr="006D5155">
        <w:t>hemispheric disconnections involving the right caudoventral ITG.</w:t>
      </w:r>
    </w:p>
    <w:p w14:paraId="47675846" w14:textId="30C6FF3F" w:rsidR="006856BF" w:rsidRPr="006D5155" w:rsidRDefault="006856BF" w:rsidP="006856BF">
      <w:r w:rsidRPr="006D5155">
        <w:t xml:space="preserve">In women, the disconnection that most significantly was associated with pathological behavioural scores was between the ventrolateral ITG and the occipital </w:t>
      </w:r>
      <w:ins w:id="288" w:author="Lisa" w:date="2022-09-12T15:09:00Z">
        <w:r w:rsidR="00EF106C">
          <w:t>t</w:t>
        </w:r>
      </w:ins>
      <w:del w:id="289" w:author="Lisa" w:date="2022-09-12T15:09:00Z">
        <w:r w:rsidRPr="006D5155" w:rsidDel="00EF106C">
          <w:delText>T</w:delText>
        </w:r>
      </w:del>
      <w:r w:rsidRPr="006D5155">
        <w:t xml:space="preserve">halamus of the right hemisphere. </w:t>
      </w:r>
    </w:p>
    <w:p w14:paraId="39568634" w14:textId="5D871C8F" w:rsidR="006856BF" w:rsidRPr="006D5155" w:rsidRDefault="006D5155" w:rsidP="004A4ACD">
      <w:bookmarkStart w:id="290" w:name="table03"/>
      <w:commentRangeStart w:id="291"/>
      <w:r>
        <w:rPr>
          <w:b/>
        </w:rPr>
        <w:t>Table</w:t>
      </w:r>
      <w:r w:rsidR="00235BF2" w:rsidRPr="006D5155">
        <w:rPr>
          <w:b/>
        </w:rPr>
        <w:t xml:space="preserve"> </w:t>
      </w:r>
      <w:commentRangeEnd w:id="291"/>
      <w:r w:rsidR="006912CA">
        <w:rPr>
          <w:rStyle w:val="Kommentarzeichen"/>
        </w:rPr>
        <w:commentReference w:id="291"/>
      </w:r>
      <w:r w:rsidR="00235BF2" w:rsidRPr="006D5155">
        <w:rPr>
          <w:b/>
        </w:rPr>
        <w:t>3:</w:t>
      </w:r>
      <w:r w:rsidR="00235BF2" w:rsidRPr="006D5155">
        <w:t xml:space="preserve"> Most </w:t>
      </w:r>
      <w:ins w:id="292" w:author="Lisa" w:date="2022-09-12T15:09:00Z">
        <w:r w:rsidR="006912CA">
          <w:t>S</w:t>
        </w:r>
      </w:ins>
      <w:del w:id="293" w:author="Lisa" w:date="2022-09-12T15:09:00Z">
        <w:r w:rsidR="00235BF2" w:rsidRPr="006D5155" w:rsidDel="006912CA">
          <w:delText>s</w:delText>
        </w:r>
      </w:del>
      <w:r w:rsidR="00235BF2" w:rsidRPr="006D5155">
        <w:t xml:space="preserve">ignificant </w:t>
      </w:r>
      <w:r w:rsidR="00730C4E" w:rsidRPr="006D5155">
        <w:t>Parcel-wise</w:t>
      </w:r>
      <w:r w:rsidR="00235BF2" w:rsidRPr="006D5155">
        <w:t xml:space="preserve"> </w:t>
      </w:r>
      <w:ins w:id="294" w:author="Lisa" w:date="2022-09-12T15:09:00Z">
        <w:r w:rsidR="006912CA">
          <w:t>D</w:t>
        </w:r>
      </w:ins>
      <w:del w:id="295" w:author="Lisa" w:date="2022-09-12T15:09:00Z">
        <w:r w:rsidR="00235BF2" w:rsidRPr="006D5155" w:rsidDel="006912CA">
          <w:delText>d</w:delText>
        </w:r>
      </w:del>
      <w:r w:rsidR="00235BF2" w:rsidRPr="006D5155">
        <w:t xml:space="preserve">isconnections </w:t>
      </w:r>
    </w:p>
    <w:bookmarkEnd w:id="290"/>
    <w:tbl>
      <w:tblPr>
        <w:tblStyle w:val="EinfacheTabelle2"/>
        <w:tblW w:w="0" w:type="auto"/>
        <w:tblLook w:val="04A0" w:firstRow="1" w:lastRow="0" w:firstColumn="1" w:lastColumn="0" w:noHBand="0" w:noVBand="1"/>
      </w:tblPr>
      <w:tblGrid>
        <w:gridCol w:w="985"/>
        <w:gridCol w:w="3240"/>
        <w:gridCol w:w="3240"/>
        <w:gridCol w:w="1597"/>
      </w:tblGrid>
      <w:tr w:rsidR="003955C1" w:rsidRPr="006D5155" w14:paraId="72C9031B" w14:textId="77777777" w:rsidTr="006856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472B73A5" w14:textId="77777777" w:rsidR="003955C1" w:rsidRPr="006D5155" w:rsidRDefault="003955C1" w:rsidP="003955C1">
            <w:pPr>
              <w:jc w:val="center"/>
              <w:rPr>
                <w:sz w:val="18"/>
              </w:rPr>
            </w:pPr>
          </w:p>
        </w:tc>
        <w:tc>
          <w:tcPr>
            <w:tcW w:w="3240" w:type="dxa"/>
          </w:tcPr>
          <w:p w14:paraId="69005575" w14:textId="46024902" w:rsidR="003955C1" w:rsidRPr="006D5155"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rPr>
            </w:pPr>
            <w:r w:rsidRPr="006D5155">
              <w:rPr>
                <w:sz w:val="18"/>
              </w:rPr>
              <w:t>Node A</w:t>
            </w:r>
          </w:p>
        </w:tc>
        <w:tc>
          <w:tcPr>
            <w:tcW w:w="3240" w:type="dxa"/>
          </w:tcPr>
          <w:p w14:paraId="4CDB6583" w14:textId="34BC72A0" w:rsidR="003955C1" w:rsidRPr="006D5155"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rPr>
            </w:pPr>
            <w:r w:rsidRPr="006D5155">
              <w:rPr>
                <w:sz w:val="18"/>
              </w:rPr>
              <w:t>Node B</w:t>
            </w:r>
          </w:p>
        </w:tc>
        <w:tc>
          <w:tcPr>
            <w:tcW w:w="1597" w:type="dxa"/>
          </w:tcPr>
          <w:p w14:paraId="17D21DAC" w14:textId="23D2106B" w:rsidR="003955C1" w:rsidRPr="006D5155"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rPr>
            </w:pPr>
            <w:r w:rsidRPr="006D5155">
              <w:rPr>
                <w:sz w:val="18"/>
              </w:rPr>
              <w:t>T-value</w:t>
            </w:r>
          </w:p>
        </w:tc>
      </w:tr>
      <w:tr w:rsidR="003955C1" w:rsidRPr="006D5155" w14:paraId="49A0E08F"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val="restart"/>
          </w:tcPr>
          <w:p w14:paraId="248928C8" w14:textId="32A7F460" w:rsidR="003955C1" w:rsidRPr="006D5155" w:rsidRDefault="006856BF" w:rsidP="003955C1">
            <w:pPr>
              <w:jc w:val="center"/>
              <w:rPr>
                <w:sz w:val="14"/>
              </w:rPr>
            </w:pPr>
            <w:r w:rsidRPr="006D5155">
              <w:rPr>
                <w:sz w:val="18"/>
              </w:rPr>
              <w:br/>
            </w:r>
            <w:r w:rsidR="00AA000D" w:rsidRPr="006D5155">
              <w:rPr>
                <w:sz w:val="18"/>
              </w:rPr>
              <w:br/>
            </w:r>
            <w:r w:rsidR="003955C1" w:rsidRPr="006D5155">
              <w:rPr>
                <w:sz w:val="18"/>
              </w:rPr>
              <w:t>T</w:t>
            </w:r>
            <w:r w:rsidR="003955C1" w:rsidRPr="006D5155">
              <w:rPr>
                <w:sz w:val="18"/>
              </w:rPr>
              <w:br/>
              <w:t>O</w:t>
            </w:r>
            <w:r w:rsidR="003955C1" w:rsidRPr="006D5155">
              <w:rPr>
                <w:sz w:val="18"/>
              </w:rPr>
              <w:br/>
              <w:t>T</w:t>
            </w:r>
            <w:r w:rsidR="003955C1" w:rsidRPr="006D5155">
              <w:rPr>
                <w:sz w:val="18"/>
              </w:rPr>
              <w:br/>
              <w:t>A</w:t>
            </w:r>
            <w:r w:rsidR="003955C1" w:rsidRPr="006D5155">
              <w:rPr>
                <w:sz w:val="18"/>
              </w:rPr>
              <w:br/>
              <w:t>L</w:t>
            </w:r>
          </w:p>
        </w:tc>
        <w:tc>
          <w:tcPr>
            <w:tcW w:w="3240" w:type="dxa"/>
          </w:tcPr>
          <w:p w14:paraId="4BA4BFEC" w14:textId="77777777" w:rsidR="003955C1" w:rsidRPr="006D5155"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left MTG</w:t>
            </w:r>
          </w:p>
          <w:p w14:paraId="3CEE51CE" w14:textId="46C68BE5" w:rsidR="0023533A" w:rsidRPr="006D5155"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6"/>
              </w:rPr>
              <w:t>(rostral area 21)</w:t>
            </w:r>
          </w:p>
        </w:tc>
        <w:tc>
          <w:tcPr>
            <w:tcW w:w="3240" w:type="dxa"/>
          </w:tcPr>
          <w:p w14:paraId="1DC51AD0" w14:textId="22728DBE" w:rsidR="003955C1" w:rsidRPr="006D5155"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ITG</w:t>
            </w:r>
            <w:r w:rsidRPr="006D5155">
              <w:rPr>
                <w:sz w:val="18"/>
              </w:rPr>
              <w:br/>
            </w:r>
            <w:r w:rsidRPr="006D5155">
              <w:rPr>
                <w:sz w:val="16"/>
              </w:rPr>
              <w:t>(caudoventral area 20)</w:t>
            </w:r>
          </w:p>
        </w:tc>
        <w:tc>
          <w:tcPr>
            <w:tcW w:w="1597" w:type="dxa"/>
          </w:tcPr>
          <w:p w14:paraId="2DA26246" w14:textId="6664BD26" w:rsidR="003955C1" w:rsidRPr="006D5155"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7.5929</w:t>
            </w:r>
          </w:p>
        </w:tc>
      </w:tr>
      <w:tr w:rsidR="003955C1" w:rsidRPr="006D5155" w14:paraId="295BB5C0" w14:textId="77777777" w:rsidTr="006856BF">
        <w:tc>
          <w:tcPr>
            <w:cnfStyle w:val="001000000000" w:firstRow="0" w:lastRow="0" w:firstColumn="1" w:lastColumn="0" w:oddVBand="0" w:evenVBand="0" w:oddHBand="0" w:evenHBand="0" w:firstRowFirstColumn="0" w:firstRowLastColumn="0" w:lastRowFirstColumn="0" w:lastRowLastColumn="0"/>
            <w:tcW w:w="985" w:type="dxa"/>
            <w:vMerge/>
          </w:tcPr>
          <w:p w14:paraId="3BD3B294" w14:textId="77777777" w:rsidR="003955C1" w:rsidRPr="006D5155" w:rsidRDefault="003955C1" w:rsidP="004A4ACD">
            <w:pPr>
              <w:rPr>
                <w:sz w:val="14"/>
              </w:rPr>
            </w:pPr>
          </w:p>
        </w:tc>
        <w:tc>
          <w:tcPr>
            <w:tcW w:w="3240" w:type="dxa"/>
          </w:tcPr>
          <w:p w14:paraId="4376AF6F" w14:textId="646FA6BE" w:rsidR="003955C1" w:rsidRPr="006D5155"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left MTG</w:t>
            </w:r>
            <w:r w:rsidRPr="006D5155">
              <w:rPr>
                <w:sz w:val="18"/>
              </w:rPr>
              <w:br/>
            </w:r>
            <w:r w:rsidRPr="006D5155">
              <w:rPr>
                <w:sz w:val="16"/>
              </w:rPr>
              <w:t>(anterior STS)</w:t>
            </w:r>
          </w:p>
        </w:tc>
        <w:tc>
          <w:tcPr>
            <w:tcW w:w="3240" w:type="dxa"/>
          </w:tcPr>
          <w:p w14:paraId="3B34FCBB" w14:textId="781F8E8D" w:rsidR="003955C1" w:rsidRPr="006D5155"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ITG</w:t>
            </w:r>
            <w:r w:rsidRPr="006D5155">
              <w:rPr>
                <w:sz w:val="18"/>
              </w:rPr>
              <w:br/>
            </w:r>
            <w:r w:rsidRPr="006D5155">
              <w:rPr>
                <w:sz w:val="16"/>
              </w:rPr>
              <w:t>(ventrolateral area 37)</w:t>
            </w:r>
          </w:p>
        </w:tc>
        <w:tc>
          <w:tcPr>
            <w:tcW w:w="1597" w:type="dxa"/>
          </w:tcPr>
          <w:p w14:paraId="7AD06FBE" w14:textId="440F0FDE" w:rsidR="003955C1" w:rsidRPr="006D5155" w:rsidRDefault="00AA000D" w:rsidP="006856BF">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7.3804</w:t>
            </w:r>
          </w:p>
        </w:tc>
      </w:tr>
      <w:tr w:rsidR="003955C1" w:rsidRPr="006D5155" w14:paraId="49890E23"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Pr>
          <w:p w14:paraId="3E58459E" w14:textId="77777777" w:rsidR="003955C1" w:rsidRPr="006D5155" w:rsidRDefault="003955C1" w:rsidP="004A4ACD">
            <w:pPr>
              <w:rPr>
                <w:sz w:val="14"/>
              </w:rPr>
            </w:pPr>
          </w:p>
        </w:tc>
        <w:tc>
          <w:tcPr>
            <w:tcW w:w="3240" w:type="dxa"/>
          </w:tcPr>
          <w:p w14:paraId="5B738115" w14:textId="5CDF8666" w:rsidR="003955C1" w:rsidRPr="006D5155"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left STG</w:t>
            </w:r>
            <w:r w:rsidRPr="006D5155">
              <w:rPr>
                <w:sz w:val="18"/>
              </w:rPr>
              <w:br/>
            </w:r>
            <w:r w:rsidRPr="006D5155">
              <w:rPr>
                <w:sz w:val="16"/>
              </w:rPr>
              <w:t>(lateral area 38)</w:t>
            </w:r>
          </w:p>
        </w:tc>
        <w:tc>
          <w:tcPr>
            <w:tcW w:w="3240" w:type="dxa"/>
          </w:tcPr>
          <w:p w14:paraId="792BF5CA" w14:textId="31972BC8" w:rsidR="003955C1" w:rsidRPr="006D5155"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ITG</w:t>
            </w:r>
            <w:r w:rsidRPr="006D5155">
              <w:rPr>
                <w:sz w:val="18"/>
              </w:rPr>
              <w:br/>
            </w:r>
            <w:r w:rsidRPr="006D5155">
              <w:rPr>
                <w:sz w:val="16"/>
              </w:rPr>
              <w:t>(caudoventral area 20)</w:t>
            </w:r>
          </w:p>
        </w:tc>
        <w:tc>
          <w:tcPr>
            <w:tcW w:w="1597" w:type="dxa"/>
          </w:tcPr>
          <w:p w14:paraId="26814D8E" w14:textId="459A7013" w:rsidR="003955C1" w:rsidRPr="006D5155"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7.3375</w:t>
            </w:r>
          </w:p>
        </w:tc>
      </w:tr>
      <w:tr w:rsidR="003955C1" w:rsidRPr="006D5155" w14:paraId="62449B42" w14:textId="77777777" w:rsidTr="006856BF">
        <w:tc>
          <w:tcPr>
            <w:cnfStyle w:val="001000000000" w:firstRow="0" w:lastRow="0" w:firstColumn="1" w:lastColumn="0" w:oddVBand="0" w:evenVBand="0" w:oddHBand="0" w:evenHBand="0" w:firstRowFirstColumn="0" w:firstRowLastColumn="0" w:lastRowFirstColumn="0" w:lastRowLastColumn="0"/>
            <w:tcW w:w="985" w:type="dxa"/>
            <w:vMerge/>
          </w:tcPr>
          <w:p w14:paraId="29F02E7B" w14:textId="77777777" w:rsidR="003955C1" w:rsidRPr="006D5155" w:rsidRDefault="003955C1" w:rsidP="004A4ACD">
            <w:pPr>
              <w:rPr>
                <w:sz w:val="14"/>
              </w:rPr>
            </w:pPr>
          </w:p>
        </w:tc>
        <w:tc>
          <w:tcPr>
            <w:tcW w:w="3240" w:type="dxa"/>
          </w:tcPr>
          <w:p w14:paraId="7E33EF62" w14:textId="0406105B" w:rsidR="003955C1" w:rsidRPr="006D5155"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left IPL</w:t>
            </w:r>
            <w:r w:rsidRPr="006D5155">
              <w:rPr>
                <w:sz w:val="18"/>
              </w:rPr>
              <w:br/>
            </w:r>
            <w:r w:rsidRPr="006D5155">
              <w:rPr>
                <w:sz w:val="16"/>
              </w:rPr>
              <w:t>(rostroventral area / PFop)</w:t>
            </w:r>
          </w:p>
        </w:tc>
        <w:tc>
          <w:tcPr>
            <w:tcW w:w="3240" w:type="dxa"/>
          </w:tcPr>
          <w:p w14:paraId="2973867A" w14:textId="4E21A7BE" w:rsidR="003955C1" w:rsidRPr="006D5155" w:rsidRDefault="00AA000D" w:rsidP="006712C9">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ITG</w:t>
            </w:r>
            <w:r w:rsidRPr="006D5155">
              <w:rPr>
                <w:sz w:val="18"/>
              </w:rPr>
              <w:br/>
            </w:r>
            <w:r w:rsidRPr="006D5155">
              <w:rPr>
                <w:sz w:val="16"/>
              </w:rPr>
              <w:t>(</w:t>
            </w:r>
            <w:r w:rsidR="006712C9" w:rsidRPr="006D5155">
              <w:rPr>
                <w:sz w:val="16"/>
              </w:rPr>
              <w:t>extreme lateroventral area 20</w:t>
            </w:r>
            <w:r w:rsidRPr="006D5155">
              <w:rPr>
                <w:sz w:val="16"/>
              </w:rPr>
              <w:t>)</w:t>
            </w:r>
          </w:p>
        </w:tc>
        <w:tc>
          <w:tcPr>
            <w:tcW w:w="1597" w:type="dxa"/>
          </w:tcPr>
          <w:p w14:paraId="4FFAC42C" w14:textId="3EA8B3BB" w:rsidR="003955C1" w:rsidRPr="006D5155" w:rsidRDefault="00AA000D" w:rsidP="006856BF">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7.3282</w:t>
            </w:r>
          </w:p>
        </w:tc>
      </w:tr>
      <w:tr w:rsidR="003955C1" w:rsidRPr="006D5155" w14:paraId="28C7938A"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Pr>
          <w:p w14:paraId="7D05138E" w14:textId="77777777" w:rsidR="003955C1" w:rsidRPr="006D5155" w:rsidRDefault="003955C1" w:rsidP="004A4ACD">
            <w:pPr>
              <w:rPr>
                <w:sz w:val="14"/>
              </w:rPr>
            </w:pPr>
          </w:p>
        </w:tc>
        <w:tc>
          <w:tcPr>
            <w:tcW w:w="3240" w:type="dxa"/>
          </w:tcPr>
          <w:p w14:paraId="46CC33F5" w14:textId="4B96DDF6" w:rsidR="003955C1" w:rsidRPr="006D5155"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left IPL</w:t>
            </w:r>
            <w:r w:rsidRPr="006D5155">
              <w:rPr>
                <w:sz w:val="18"/>
              </w:rPr>
              <w:br/>
            </w:r>
            <w:r w:rsidRPr="006D5155">
              <w:rPr>
                <w:sz w:val="16"/>
              </w:rPr>
              <w:t>(caudal area 40/PFm)</w:t>
            </w:r>
          </w:p>
        </w:tc>
        <w:tc>
          <w:tcPr>
            <w:tcW w:w="3240" w:type="dxa"/>
          </w:tcPr>
          <w:p w14:paraId="22F22422" w14:textId="683BA337" w:rsidR="003955C1" w:rsidRPr="006D5155"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ITG</w:t>
            </w:r>
            <w:r w:rsidRPr="006D5155">
              <w:rPr>
                <w:sz w:val="18"/>
              </w:rPr>
              <w:br/>
            </w:r>
            <w:r w:rsidRPr="006D5155">
              <w:rPr>
                <w:sz w:val="16"/>
              </w:rPr>
              <w:t>(caudoventral area 20)</w:t>
            </w:r>
          </w:p>
        </w:tc>
        <w:tc>
          <w:tcPr>
            <w:tcW w:w="1597" w:type="dxa"/>
          </w:tcPr>
          <w:p w14:paraId="3E60F5EE" w14:textId="7E3A3642" w:rsidR="003955C1" w:rsidRPr="006D5155"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7.3147</w:t>
            </w:r>
          </w:p>
        </w:tc>
      </w:tr>
      <w:tr w:rsidR="0067037A" w:rsidRPr="006D5155" w14:paraId="07385155" w14:textId="77777777" w:rsidTr="006856BF">
        <w:tc>
          <w:tcPr>
            <w:cnfStyle w:val="001000000000" w:firstRow="0" w:lastRow="0" w:firstColumn="1" w:lastColumn="0" w:oddVBand="0" w:evenVBand="0" w:oddHBand="0" w:evenHBand="0" w:firstRowFirstColumn="0" w:firstRowLastColumn="0" w:lastRowFirstColumn="0" w:lastRowLastColumn="0"/>
            <w:tcW w:w="985" w:type="dxa"/>
            <w:vMerge w:val="restart"/>
            <w:shd w:val="clear" w:color="auto" w:fill="F2F2F2" w:themeFill="background1" w:themeFillShade="F2"/>
          </w:tcPr>
          <w:p w14:paraId="0B73D413" w14:textId="34F8A002" w:rsidR="0067037A" w:rsidRPr="006D5155" w:rsidRDefault="0067037A" w:rsidP="0067037A">
            <w:pPr>
              <w:jc w:val="center"/>
              <w:rPr>
                <w:sz w:val="14"/>
              </w:rPr>
            </w:pPr>
            <w:r w:rsidRPr="006D5155">
              <w:rPr>
                <w:sz w:val="18"/>
              </w:rPr>
              <w:br/>
            </w:r>
            <w:r w:rsidRPr="006D5155">
              <w:rPr>
                <w:sz w:val="18"/>
              </w:rPr>
              <w:br/>
              <w:t>F</w:t>
            </w:r>
            <w:r w:rsidRPr="006D5155">
              <w:rPr>
                <w:sz w:val="18"/>
              </w:rPr>
              <w:br/>
              <w:t>E</w:t>
            </w:r>
            <w:r w:rsidRPr="006D5155">
              <w:rPr>
                <w:sz w:val="18"/>
              </w:rPr>
              <w:br/>
              <w:t>M</w:t>
            </w:r>
            <w:r w:rsidRPr="006D5155">
              <w:rPr>
                <w:sz w:val="18"/>
              </w:rPr>
              <w:br/>
              <w:t>A</w:t>
            </w:r>
            <w:r w:rsidRPr="006D5155">
              <w:rPr>
                <w:sz w:val="18"/>
              </w:rPr>
              <w:br/>
            </w:r>
            <w:r w:rsidRPr="006D5155">
              <w:rPr>
                <w:sz w:val="18"/>
              </w:rPr>
              <w:lastRenderedPageBreak/>
              <w:t>L</w:t>
            </w:r>
            <w:r w:rsidRPr="006D5155">
              <w:rPr>
                <w:sz w:val="18"/>
              </w:rPr>
              <w:br/>
              <w:t>E</w:t>
            </w:r>
          </w:p>
        </w:tc>
        <w:tc>
          <w:tcPr>
            <w:tcW w:w="3240" w:type="dxa"/>
            <w:shd w:val="clear" w:color="auto" w:fill="F2F2F2" w:themeFill="background1" w:themeFillShade="F2"/>
          </w:tcPr>
          <w:p w14:paraId="759BA68E" w14:textId="4B2D4CFA" w:rsidR="0067037A" w:rsidRPr="006D5155"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lastRenderedPageBreak/>
              <w:t>right ITG</w:t>
            </w:r>
            <w:r w:rsidRPr="006D5155">
              <w:rPr>
                <w:sz w:val="18"/>
              </w:rPr>
              <w:br/>
            </w:r>
            <w:r w:rsidRPr="006D5155">
              <w:rPr>
                <w:sz w:val="16"/>
              </w:rPr>
              <w:t xml:space="preserve"> (ventrolateral area 37)</w:t>
            </w:r>
          </w:p>
        </w:tc>
        <w:tc>
          <w:tcPr>
            <w:tcW w:w="3240" w:type="dxa"/>
            <w:shd w:val="clear" w:color="auto" w:fill="F2F2F2" w:themeFill="background1" w:themeFillShade="F2"/>
          </w:tcPr>
          <w:p w14:paraId="6F5184A1" w14:textId="61416643" w:rsidR="0067037A" w:rsidRPr="006D5155"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Thalamus</w:t>
            </w:r>
            <w:r w:rsidRPr="006D5155">
              <w:rPr>
                <w:sz w:val="18"/>
              </w:rPr>
              <w:br/>
            </w:r>
            <w:r w:rsidRPr="006D5155">
              <w:rPr>
                <w:sz w:val="16"/>
              </w:rPr>
              <w:t>(occipital thalamus)</w:t>
            </w:r>
          </w:p>
        </w:tc>
        <w:tc>
          <w:tcPr>
            <w:tcW w:w="1597" w:type="dxa"/>
            <w:shd w:val="clear" w:color="auto" w:fill="F2F2F2" w:themeFill="background1" w:themeFillShade="F2"/>
          </w:tcPr>
          <w:p w14:paraId="2559F5D2" w14:textId="7C651CDB" w:rsidR="0067037A" w:rsidRPr="006D5155"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szCs w:val="18"/>
              </w:rPr>
              <w:t>5.2566</w:t>
            </w:r>
          </w:p>
        </w:tc>
      </w:tr>
      <w:tr w:rsidR="0067037A" w:rsidRPr="006D5155" w14:paraId="20AB57D3"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shd w:val="clear" w:color="auto" w:fill="F2F2F2" w:themeFill="background1" w:themeFillShade="F2"/>
          </w:tcPr>
          <w:p w14:paraId="1440AE87" w14:textId="77777777" w:rsidR="0067037A" w:rsidRPr="006D5155" w:rsidRDefault="0067037A" w:rsidP="0067037A">
            <w:pPr>
              <w:rPr>
                <w:sz w:val="18"/>
              </w:rPr>
            </w:pPr>
          </w:p>
        </w:tc>
        <w:tc>
          <w:tcPr>
            <w:tcW w:w="3240" w:type="dxa"/>
            <w:shd w:val="clear" w:color="auto" w:fill="F2F2F2" w:themeFill="background1" w:themeFillShade="F2"/>
          </w:tcPr>
          <w:p w14:paraId="10743561" w14:textId="400C1933" w:rsidR="0067037A" w:rsidRPr="006D5155"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SPL</w:t>
            </w:r>
            <w:r w:rsidRPr="006D5155">
              <w:rPr>
                <w:sz w:val="18"/>
              </w:rPr>
              <w:br/>
            </w:r>
            <w:r w:rsidRPr="006D5155">
              <w:rPr>
                <w:sz w:val="16"/>
              </w:rPr>
              <w:t>(postcentral area 7)</w:t>
            </w:r>
          </w:p>
        </w:tc>
        <w:tc>
          <w:tcPr>
            <w:tcW w:w="3240" w:type="dxa"/>
            <w:shd w:val="clear" w:color="auto" w:fill="F2F2F2" w:themeFill="background1" w:themeFillShade="F2"/>
          </w:tcPr>
          <w:p w14:paraId="553096E4" w14:textId="3CE9FF09" w:rsidR="0067037A" w:rsidRPr="006D5155"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Thalamus</w:t>
            </w:r>
            <w:r w:rsidRPr="006D5155">
              <w:rPr>
                <w:sz w:val="18"/>
              </w:rPr>
              <w:br/>
            </w:r>
            <w:r w:rsidRPr="006D5155">
              <w:rPr>
                <w:sz w:val="16"/>
              </w:rPr>
              <w:t>(occipital thalamus)</w:t>
            </w:r>
          </w:p>
        </w:tc>
        <w:tc>
          <w:tcPr>
            <w:tcW w:w="1597" w:type="dxa"/>
            <w:shd w:val="clear" w:color="auto" w:fill="F2F2F2" w:themeFill="background1" w:themeFillShade="F2"/>
          </w:tcPr>
          <w:p w14:paraId="44197BB3" w14:textId="4E110AB9" w:rsidR="0067037A" w:rsidRPr="006D5155" w:rsidRDefault="0067037A" w:rsidP="006856BF">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szCs w:val="18"/>
              </w:rPr>
              <w:t>5.0743</w:t>
            </w:r>
          </w:p>
        </w:tc>
      </w:tr>
      <w:tr w:rsidR="0067037A" w:rsidRPr="006D5155" w14:paraId="0549484C" w14:textId="77777777" w:rsidTr="006856BF">
        <w:tc>
          <w:tcPr>
            <w:cnfStyle w:val="001000000000" w:firstRow="0" w:lastRow="0" w:firstColumn="1" w:lastColumn="0" w:oddVBand="0" w:evenVBand="0" w:oddHBand="0" w:evenHBand="0" w:firstRowFirstColumn="0" w:firstRowLastColumn="0" w:lastRowFirstColumn="0" w:lastRowLastColumn="0"/>
            <w:tcW w:w="985" w:type="dxa"/>
            <w:vMerge/>
            <w:shd w:val="clear" w:color="auto" w:fill="F2F2F2" w:themeFill="background1" w:themeFillShade="F2"/>
          </w:tcPr>
          <w:p w14:paraId="7CC8EC94" w14:textId="77777777" w:rsidR="0067037A" w:rsidRPr="006D5155" w:rsidRDefault="0067037A" w:rsidP="0067037A">
            <w:pPr>
              <w:rPr>
                <w:sz w:val="18"/>
              </w:rPr>
            </w:pPr>
          </w:p>
        </w:tc>
        <w:tc>
          <w:tcPr>
            <w:tcW w:w="3240" w:type="dxa"/>
            <w:shd w:val="clear" w:color="auto" w:fill="F2F2F2" w:themeFill="background1" w:themeFillShade="F2"/>
          </w:tcPr>
          <w:p w14:paraId="4328D896" w14:textId="0E263792" w:rsidR="0067037A" w:rsidRPr="006D5155"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SPL</w:t>
            </w:r>
            <w:r w:rsidRPr="006D5155">
              <w:rPr>
                <w:sz w:val="18"/>
              </w:rPr>
              <w:br/>
            </w:r>
            <w:r w:rsidRPr="006D5155">
              <w:rPr>
                <w:sz w:val="16"/>
              </w:rPr>
              <w:t>(rostral area 7)</w:t>
            </w:r>
          </w:p>
        </w:tc>
        <w:tc>
          <w:tcPr>
            <w:tcW w:w="3240" w:type="dxa"/>
            <w:shd w:val="clear" w:color="auto" w:fill="F2F2F2" w:themeFill="background1" w:themeFillShade="F2"/>
          </w:tcPr>
          <w:p w14:paraId="1109BED9" w14:textId="330B129D" w:rsidR="0067037A" w:rsidRPr="006D5155"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Thalamus</w:t>
            </w:r>
            <w:r w:rsidRPr="006D5155">
              <w:rPr>
                <w:sz w:val="18"/>
              </w:rPr>
              <w:br/>
            </w:r>
            <w:r w:rsidRPr="006D5155">
              <w:rPr>
                <w:sz w:val="16"/>
              </w:rPr>
              <w:t>(caudal temporal thalamus)</w:t>
            </w:r>
          </w:p>
        </w:tc>
        <w:tc>
          <w:tcPr>
            <w:tcW w:w="1597" w:type="dxa"/>
            <w:shd w:val="clear" w:color="auto" w:fill="F2F2F2" w:themeFill="background1" w:themeFillShade="F2"/>
          </w:tcPr>
          <w:p w14:paraId="3DEB41D4" w14:textId="7ED53D23" w:rsidR="0067037A" w:rsidRPr="006D5155"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szCs w:val="18"/>
              </w:rPr>
              <w:t>5.0445</w:t>
            </w:r>
          </w:p>
        </w:tc>
      </w:tr>
      <w:tr w:rsidR="0067037A" w:rsidRPr="006D5155" w14:paraId="4966B357"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shd w:val="clear" w:color="auto" w:fill="F2F2F2" w:themeFill="background1" w:themeFillShade="F2"/>
          </w:tcPr>
          <w:p w14:paraId="464C54F6" w14:textId="77777777" w:rsidR="0067037A" w:rsidRPr="006D5155" w:rsidRDefault="0067037A" w:rsidP="0067037A">
            <w:pPr>
              <w:rPr>
                <w:sz w:val="18"/>
              </w:rPr>
            </w:pPr>
          </w:p>
        </w:tc>
        <w:tc>
          <w:tcPr>
            <w:tcW w:w="3240" w:type="dxa"/>
            <w:shd w:val="clear" w:color="auto" w:fill="F2F2F2" w:themeFill="background1" w:themeFillShade="F2"/>
          </w:tcPr>
          <w:p w14:paraId="79643E0D" w14:textId="671F8324" w:rsidR="0067037A" w:rsidRPr="006D5155"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IPL</w:t>
            </w:r>
            <w:r w:rsidRPr="006D5155">
              <w:rPr>
                <w:sz w:val="18"/>
              </w:rPr>
              <w:br/>
            </w:r>
            <w:r w:rsidRPr="006D5155">
              <w:rPr>
                <w:sz w:val="16"/>
              </w:rPr>
              <w:t>(rostrodorsal area 39 / Hip3)</w:t>
            </w:r>
          </w:p>
        </w:tc>
        <w:tc>
          <w:tcPr>
            <w:tcW w:w="3240" w:type="dxa"/>
            <w:shd w:val="clear" w:color="auto" w:fill="F2F2F2" w:themeFill="background1" w:themeFillShade="F2"/>
          </w:tcPr>
          <w:p w14:paraId="15AD6D04" w14:textId="62F97640" w:rsidR="0067037A" w:rsidRPr="006D5155"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Thalamus</w:t>
            </w:r>
            <w:r w:rsidRPr="006D5155">
              <w:rPr>
                <w:sz w:val="18"/>
              </w:rPr>
              <w:br/>
            </w:r>
            <w:r w:rsidRPr="006D5155">
              <w:rPr>
                <w:sz w:val="16"/>
              </w:rPr>
              <w:t>(caudal temporal thalamus)</w:t>
            </w:r>
          </w:p>
        </w:tc>
        <w:tc>
          <w:tcPr>
            <w:tcW w:w="1597" w:type="dxa"/>
            <w:shd w:val="clear" w:color="auto" w:fill="F2F2F2" w:themeFill="background1" w:themeFillShade="F2"/>
          </w:tcPr>
          <w:p w14:paraId="393BE255" w14:textId="55975110" w:rsidR="0067037A" w:rsidRPr="006D5155" w:rsidRDefault="0067037A" w:rsidP="006856BF">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szCs w:val="18"/>
              </w:rPr>
              <w:t>4.8381</w:t>
            </w:r>
          </w:p>
        </w:tc>
      </w:tr>
      <w:tr w:rsidR="0067037A" w:rsidRPr="006D5155" w14:paraId="70B78D40" w14:textId="77777777" w:rsidTr="006856BF">
        <w:tc>
          <w:tcPr>
            <w:cnfStyle w:val="001000000000" w:firstRow="0" w:lastRow="0" w:firstColumn="1" w:lastColumn="0" w:oddVBand="0" w:evenVBand="0" w:oddHBand="0" w:evenHBand="0" w:firstRowFirstColumn="0" w:firstRowLastColumn="0" w:lastRowFirstColumn="0" w:lastRowLastColumn="0"/>
            <w:tcW w:w="985" w:type="dxa"/>
            <w:vMerge/>
            <w:shd w:val="clear" w:color="auto" w:fill="F2F2F2" w:themeFill="background1" w:themeFillShade="F2"/>
          </w:tcPr>
          <w:p w14:paraId="763FD512" w14:textId="77777777" w:rsidR="0067037A" w:rsidRPr="006D5155" w:rsidRDefault="0067037A" w:rsidP="0067037A">
            <w:pPr>
              <w:rPr>
                <w:sz w:val="18"/>
              </w:rPr>
            </w:pPr>
          </w:p>
        </w:tc>
        <w:tc>
          <w:tcPr>
            <w:tcW w:w="3240" w:type="dxa"/>
            <w:shd w:val="clear" w:color="auto" w:fill="F2F2F2" w:themeFill="background1" w:themeFillShade="F2"/>
          </w:tcPr>
          <w:p w14:paraId="09DE0FB3" w14:textId="202896A5" w:rsidR="0067037A" w:rsidRPr="006D5155"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IPL</w:t>
            </w:r>
            <w:r w:rsidRPr="006D5155">
              <w:rPr>
                <w:sz w:val="18"/>
              </w:rPr>
              <w:br/>
            </w:r>
            <w:r w:rsidRPr="006D5155">
              <w:rPr>
                <w:sz w:val="16"/>
              </w:rPr>
              <w:t>(rostrodorsal area 40 / PFt)</w:t>
            </w:r>
          </w:p>
        </w:tc>
        <w:tc>
          <w:tcPr>
            <w:tcW w:w="3240" w:type="dxa"/>
            <w:shd w:val="clear" w:color="auto" w:fill="F2F2F2" w:themeFill="background1" w:themeFillShade="F2"/>
          </w:tcPr>
          <w:p w14:paraId="270CF8C1" w14:textId="24198E08" w:rsidR="0067037A" w:rsidRPr="006D5155"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Thalamus</w:t>
            </w:r>
            <w:r w:rsidRPr="006D5155">
              <w:rPr>
                <w:sz w:val="18"/>
              </w:rPr>
              <w:br/>
            </w:r>
            <w:r w:rsidRPr="006D5155">
              <w:rPr>
                <w:sz w:val="16"/>
              </w:rPr>
              <w:t>(occipital thalamus)</w:t>
            </w:r>
          </w:p>
        </w:tc>
        <w:tc>
          <w:tcPr>
            <w:tcW w:w="1597" w:type="dxa"/>
            <w:shd w:val="clear" w:color="auto" w:fill="F2F2F2" w:themeFill="background1" w:themeFillShade="F2"/>
          </w:tcPr>
          <w:p w14:paraId="37AFDCD4" w14:textId="290DBBA4" w:rsidR="0067037A" w:rsidRPr="006D5155"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szCs w:val="18"/>
              </w:rPr>
              <w:t>4.8380</w:t>
            </w:r>
          </w:p>
        </w:tc>
      </w:tr>
      <w:tr w:rsidR="0023533A" w:rsidRPr="006D5155" w14:paraId="3B1AB407"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val="restart"/>
          </w:tcPr>
          <w:p w14:paraId="107B5EAB" w14:textId="714E5553" w:rsidR="0023533A" w:rsidRPr="006D5155" w:rsidRDefault="0023533A" w:rsidP="0023533A">
            <w:pPr>
              <w:jc w:val="center"/>
              <w:rPr>
                <w:sz w:val="18"/>
              </w:rPr>
            </w:pPr>
            <w:r w:rsidRPr="006D5155">
              <w:rPr>
                <w:sz w:val="18"/>
              </w:rPr>
              <w:br/>
            </w:r>
            <w:r w:rsidRPr="006D5155">
              <w:rPr>
                <w:sz w:val="18"/>
              </w:rPr>
              <w:br/>
            </w:r>
            <w:r w:rsidRPr="006D5155">
              <w:rPr>
                <w:sz w:val="18"/>
              </w:rPr>
              <w:br/>
              <w:t>M</w:t>
            </w:r>
            <w:r w:rsidRPr="006D5155">
              <w:rPr>
                <w:sz w:val="18"/>
              </w:rPr>
              <w:br/>
              <w:t>A</w:t>
            </w:r>
            <w:r w:rsidRPr="006D5155">
              <w:rPr>
                <w:sz w:val="18"/>
              </w:rPr>
              <w:br/>
              <w:t>L</w:t>
            </w:r>
            <w:r w:rsidRPr="006D5155">
              <w:rPr>
                <w:sz w:val="18"/>
              </w:rPr>
              <w:br/>
              <w:t>E</w:t>
            </w:r>
          </w:p>
        </w:tc>
        <w:tc>
          <w:tcPr>
            <w:tcW w:w="3240" w:type="dxa"/>
          </w:tcPr>
          <w:p w14:paraId="67EB7776" w14:textId="50286F43" w:rsidR="0023533A" w:rsidRPr="006D5155"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left ITG</w:t>
            </w:r>
            <w:r w:rsidRPr="006D5155">
              <w:rPr>
                <w:sz w:val="18"/>
              </w:rPr>
              <w:br/>
            </w:r>
            <w:r w:rsidRPr="006D5155">
              <w:rPr>
                <w:sz w:val="16"/>
              </w:rPr>
              <w:t>(extreme lateroventral area 37)</w:t>
            </w:r>
          </w:p>
        </w:tc>
        <w:tc>
          <w:tcPr>
            <w:tcW w:w="3240" w:type="dxa"/>
          </w:tcPr>
          <w:p w14:paraId="4F52D371" w14:textId="51210F5C" w:rsidR="0023533A" w:rsidRPr="006D5155"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ITG</w:t>
            </w:r>
            <w:r w:rsidRPr="006D5155">
              <w:rPr>
                <w:sz w:val="18"/>
              </w:rPr>
              <w:br/>
            </w:r>
            <w:r w:rsidRPr="006D5155">
              <w:rPr>
                <w:sz w:val="16"/>
              </w:rPr>
              <w:t>(caudoventral area 20)</w:t>
            </w:r>
          </w:p>
        </w:tc>
        <w:tc>
          <w:tcPr>
            <w:tcW w:w="1597" w:type="dxa"/>
          </w:tcPr>
          <w:p w14:paraId="37866D45" w14:textId="1347355B" w:rsidR="0023533A" w:rsidRPr="006D5155"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6.6931</w:t>
            </w:r>
          </w:p>
        </w:tc>
      </w:tr>
      <w:tr w:rsidR="0023533A" w:rsidRPr="006D5155" w14:paraId="364D3B96" w14:textId="77777777" w:rsidTr="006856BF">
        <w:tc>
          <w:tcPr>
            <w:cnfStyle w:val="001000000000" w:firstRow="0" w:lastRow="0" w:firstColumn="1" w:lastColumn="0" w:oddVBand="0" w:evenVBand="0" w:oddHBand="0" w:evenHBand="0" w:firstRowFirstColumn="0" w:firstRowLastColumn="0" w:lastRowFirstColumn="0" w:lastRowLastColumn="0"/>
            <w:tcW w:w="985" w:type="dxa"/>
            <w:vMerge/>
          </w:tcPr>
          <w:p w14:paraId="69FF7322" w14:textId="77777777" w:rsidR="0023533A" w:rsidRPr="006D5155" w:rsidRDefault="0023533A" w:rsidP="0023533A">
            <w:pPr>
              <w:rPr>
                <w:sz w:val="18"/>
              </w:rPr>
            </w:pPr>
          </w:p>
        </w:tc>
        <w:tc>
          <w:tcPr>
            <w:tcW w:w="3240" w:type="dxa"/>
          </w:tcPr>
          <w:p w14:paraId="07F0DA76" w14:textId="64A49834" w:rsidR="0023533A" w:rsidRPr="006D5155"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 xml:space="preserve">left MTG </w:t>
            </w:r>
            <w:r w:rsidRPr="006D5155">
              <w:rPr>
                <w:sz w:val="18"/>
              </w:rPr>
              <w:br/>
            </w:r>
            <w:r w:rsidRPr="006D5155">
              <w:rPr>
                <w:sz w:val="16"/>
              </w:rPr>
              <w:t>(rostral area 21)</w:t>
            </w:r>
          </w:p>
        </w:tc>
        <w:tc>
          <w:tcPr>
            <w:tcW w:w="3240" w:type="dxa"/>
          </w:tcPr>
          <w:p w14:paraId="3DF9A50D" w14:textId="4819118B" w:rsidR="0023533A" w:rsidRPr="006D5155"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ITG</w:t>
            </w:r>
            <w:r w:rsidRPr="006D5155">
              <w:rPr>
                <w:sz w:val="18"/>
              </w:rPr>
              <w:br/>
            </w:r>
            <w:r w:rsidRPr="006D5155">
              <w:rPr>
                <w:sz w:val="16"/>
              </w:rPr>
              <w:t>(caudoventral area 20)</w:t>
            </w:r>
          </w:p>
        </w:tc>
        <w:tc>
          <w:tcPr>
            <w:tcW w:w="1597" w:type="dxa"/>
          </w:tcPr>
          <w:p w14:paraId="2D3DC8CD" w14:textId="2DD6AE77" w:rsidR="0023533A" w:rsidRPr="006D5155" w:rsidRDefault="0023533A" w:rsidP="006856BF">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6.6168</w:t>
            </w:r>
          </w:p>
        </w:tc>
      </w:tr>
      <w:tr w:rsidR="0023533A" w:rsidRPr="006D5155" w14:paraId="7B7EC1B0"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Pr>
          <w:p w14:paraId="1AD8227B" w14:textId="77777777" w:rsidR="0023533A" w:rsidRPr="006D5155" w:rsidRDefault="0023533A" w:rsidP="0023533A">
            <w:pPr>
              <w:rPr>
                <w:sz w:val="18"/>
              </w:rPr>
            </w:pPr>
          </w:p>
        </w:tc>
        <w:tc>
          <w:tcPr>
            <w:tcW w:w="3240" w:type="dxa"/>
          </w:tcPr>
          <w:p w14:paraId="70AF7CAE" w14:textId="04B69D97" w:rsidR="0023533A" w:rsidRPr="006D5155"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left IPL</w:t>
            </w:r>
            <w:r w:rsidRPr="006D5155">
              <w:rPr>
                <w:sz w:val="18"/>
              </w:rPr>
              <w:br/>
            </w:r>
            <w:r w:rsidRPr="006D5155">
              <w:rPr>
                <w:sz w:val="16"/>
              </w:rPr>
              <w:t>(rostroventral area 39 / PGa)</w:t>
            </w:r>
          </w:p>
        </w:tc>
        <w:tc>
          <w:tcPr>
            <w:tcW w:w="3240" w:type="dxa"/>
          </w:tcPr>
          <w:p w14:paraId="174F21AA" w14:textId="04C2DDF6" w:rsidR="0023533A" w:rsidRPr="006D5155"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ITG</w:t>
            </w:r>
            <w:r w:rsidRPr="006D5155">
              <w:rPr>
                <w:sz w:val="18"/>
              </w:rPr>
              <w:br/>
            </w:r>
            <w:r w:rsidRPr="006D5155">
              <w:rPr>
                <w:sz w:val="16"/>
              </w:rPr>
              <w:t>(caudoventral area 20)</w:t>
            </w:r>
          </w:p>
        </w:tc>
        <w:tc>
          <w:tcPr>
            <w:tcW w:w="1597" w:type="dxa"/>
          </w:tcPr>
          <w:p w14:paraId="51CB3360" w14:textId="1FEFCCDF" w:rsidR="0023533A" w:rsidRPr="006D5155"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6.3379</w:t>
            </w:r>
          </w:p>
        </w:tc>
      </w:tr>
      <w:tr w:rsidR="0023533A" w:rsidRPr="006D5155" w14:paraId="3336A91F" w14:textId="77777777" w:rsidTr="006856BF">
        <w:tc>
          <w:tcPr>
            <w:cnfStyle w:val="001000000000" w:firstRow="0" w:lastRow="0" w:firstColumn="1" w:lastColumn="0" w:oddVBand="0" w:evenVBand="0" w:oddHBand="0" w:evenHBand="0" w:firstRowFirstColumn="0" w:firstRowLastColumn="0" w:lastRowFirstColumn="0" w:lastRowLastColumn="0"/>
            <w:tcW w:w="985" w:type="dxa"/>
            <w:vMerge/>
          </w:tcPr>
          <w:p w14:paraId="2756CB27" w14:textId="77777777" w:rsidR="0023533A" w:rsidRPr="006D5155" w:rsidRDefault="0023533A" w:rsidP="0023533A">
            <w:pPr>
              <w:rPr>
                <w:sz w:val="18"/>
              </w:rPr>
            </w:pPr>
          </w:p>
        </w:tc>
        <w:tc>
          <w:tcPr>
            <w:tcW w:w="3240" w:type="dxa"/>
          </w:tcPr>
          <w:p w14:paraId="47BC6851" w14:textId="2F189400" w:rsidR="0023533A" w:rsidRPr="006D5155"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left IPL</w:t>
            </w:r>
            <w:r w:rsidRPr="006D5155">
              <w:rPr>
                <w:sz w:val="18"/>
              </w:rPr>
              <w:br/>
            </w:r>
            <w:r w:rsidRPr="006D5155">
              <w:rPr>
                <w:sz w:val="16"/>
              </w:rPr>
              <w:t>(caudal area 40 / PFm)</w:t>
            </w:r>
          </w:p>
        </w:tc>
        <w:tc>
          <w:tcPr>
            <w:tcW w:w="3240" w:type="dxa"/>
          </w:tcPr>
          <w:p w14:paraId="21FABA67" w14:textId="42C9DF63" w:rsidR="0023533A" w:rsidRPr="006D5155"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ITG</w:t>
            </w:r>
            <w:r w:rsidRPr="006D5155">
              <w:rPr>
                <w:sz w:val="18"/>
              </w:rPr>
              <w:br/>
            </w:r>
            <w:r w:rsidRPr="006D5155">
              <w:rPr>
                <w:sz w:val="16"/>
              </w:rPr>
              <w:t>(caudoventral area 20)</w:t>
            </w:r>
          </w:p>
        </w:tc>
        <w:tc>
          <w:tcPr>
            <w:tcW w:w="1597" w:type="dxa"/>
          </w:tcPr>
          <w:p w14:paraId="2ACDC621" w14:textId="4D933EFC" w:rsidR="0023533A" w:rsidRPr="006D5155" w:rsidRDefault="0023533A" w:rsidP="006856BF">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6.3214</w:t>
            </w:r>
          </w:p>
        </w:tc>
      </w:tr>
      <w:tr w:rsidR="0023533A" w:rsidRPr="006D5155" w14:paraId="00D1D32E" w14:textId="77777777" w:rsidTr="006856BF">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985" w:type="dxa"/>
            <w:vMerge/>
          </w:tcPr>
          <w:p w14:paraId="08816623" w14:textId="77777777" w:rsidR="0023533A" w:rsidRPr="006D5155" w:rsidRDefault="0023533A" w:rsidP="0023533A">
            <w:pPr>
              <w:rPr>
                <w:sz w:val="18"/>
              </w:rPr>
            </w:pPr>
          </w:p>
        </w:tc>
        <w:tc>
          <w:tcPr>
            <w:tcW w:w="3240" w:type="dxa"/>
          </w:tcPr>
          <w:p w14:paraId="67380B81" w14:textId="60869C18" w:rsidR="0023533A" w:rsidRPr="006D5155"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left pSTS</w:t>
            </w:r>
            <w:r w:rsidRPr="006D5155">
              <w:rPr>
                <w:sz w:val="18"/>
              </w:rPr>
              <w:br/>
            </w:r>
            <w:r w:rsidRPr="006D5155">
              <w:rPr>
                <w:sz w:val="16"/>
              </w:rPr>
              <w:t>(caudoposterior STS)</w:t>
            </w:r>
          </w:p>
        </w:tc>
        <w:tc>
          <w:tcPr>
            <w:tcW w:w="3240" w:type="dxa"/>
          </w:tcPr>
          <w:p w14:paraId="6C1E35F1" w14:textId="558BBB92" w:rsidR="0023533A" w:rsidRPr="006D5155"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ITG</w:t>
            </w:r>
            <w:r w:rsidRPr="006D5155">
              <w:rPr>
                <w:sz w:val="18"/>
              </w:rPr>
              <w:br/>
            </w:r>
            <w:r w:rsidRPr="006D5155">
              <w:rPr>
                <w:sz w:val="16"/>
              </w:rPr>
              <w:t>(caudoventral area 20)</w:t>
            </w:r>
          </w:p>
        </w:tc>
        <w:tc>
          <w:tcPr>
            <w:tcW w:w="1597" w:type="dxa"/>
          </w:tcPr>
          <w:p w14:paraId="5E0855D6" w14:textId="24E41753" w:rsidR="0023533A" w:rsidRPr="006D5155"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6.3154</w:t>
            </w:r>
          </w:p>
        </w:tc>
      </w:tr>
    </w:tbl>
    <w:p w14:paraId="03ABB455" w14:textId="27F9FEF2" w:rsidR="003955C1" w:rsidRPr="006D5155" w:rsidRDefault="003955C1" w:rsidP="004A4ACD"/>
    <w:p w14:paraId="37F4DED5" w14:textId="3DE05060" w:rsidR="00676102" w:rsidRPr="006D5155" w:rsidRDefault="00676102" w:rsidP="00676102">
      <w:r w:rsidRPr="006D5155">
        <w:rPr>
          <w:sz w:val="18"/>
          <w:szCs w:val="18"/>
        </w:rPr>
        <w:t>Parcel-wise disconnections with the highest T-values following the region-to-region analysis for the patient (sub-)</w:t>
      </w:r>
      <w:r w:rsidR="00730C4E">
        <w:rPr>
          <w:sz w:val="18"/>
          <w:szCs w:val="18"/>
        </w:rPr>
        <w:t xml:space="preserve"> </w:t>
      </w:r>
      <w:r w:rsidRPr="006D5155">
        <w:rPr>
          <w:sz w:val="18"/>
          <w:szCs w:val="18"/>
        </w:rPr>
        <w:t>samples. Anatomical labels are based on the BN-246 atlas (</w:t>
      </w:r>
      <w:hyperlink w:anchor="fan2016" w:history="1">
        <w:r w:rsidRPr="00730C4E">
          <w:rPr>
            <w:rStyle w:val="Hyperlink"/>
            <w:rFonts w:ascii="Ebrima" w:hAnsi="Ebrima"/>
            <w:sz w:val="18"/>
            <w:szCs w:val="18"/>
          </w:rPr>
          <w:t>Fan et al., 2016</w:t>
        </w:r>
      </w:hyperlink>
      <w:r w:rsidRPr="006D5155">
        <w:rPr>
          <w:sz w:val="18"/>
          <w:szCs w:val="18"/>
        </w:rPr>
        <w:t xml:space="preserve">). </w:t>
      </w:r>
      <w:r w:rsidR="002E5E96" w:rsidRPr="006D5155">
        <w:rPr>
          <w:sz w:val="18"/>
          <w:szCs w:val="18"/>
        </w:rPr>
        <w:t xml:space="preserve">Abbreviations can be found in Appendix A. </w:t>
      </w:r>
      <w:r w:rsidRPr="006D5155">
        <w:rPr>
          <w:sz w:val="18"/>
          <w:szCs w:val="18"/>
        </w:rPr>
        <w:t>Intrahemispheric disconnections are highlighted in light grey. T-values were obtained from the GLM analysis, employing maximum statistic permutation at 50,000 permutations</w:t>
      </w:r>
      <w:r w:rsidR="002E5E96" w:rsidRPr="006D5155">
        <w:rPr>
          <w:sz w:val="18"/>
          <w:szCs w:val="18"/>
        </w:rPr>
        <w:t>.</w:t>
      </w:r>
    </w:p>
    <w:p w14:paraId="535FE70E" w14:textId="3163C80E" w:rsidR="00477E0E" w:rsidRPr="006D5155" w:rsidRDefault="00477E0E" w:rsidP="004A4ACD"/>
    <w:p w14:paraId="320095E7" w14:textId="19AD00BC" w:rsidR="0049202A" w:rsidRPr="00730C4E" w:rsidRDefault="00700ECE" w:rsidP="00730C4E">
      <w:pPr>
        <w:pStyle w:val="berschrift3"/>
        <w:numPr>
          <w:ilvl w:val="1"/>
          <w:numId w:val="13"/>
        </w:numPr>
      </w:pPr>
      <w:bookmarkStart w:id="296" w:name="_Lesion-induced_Increase_in_1"/>
      <w:bookmarkEnd w:id="296"/>
      <w:r w:rsidRPr="006D5155">
        <w:t xml:space="preserve">Lesion-induced Increase in </w:t>
      </w:r>
      <w:r w:rsidR="00F14B94" w:rsidRPr="006D5155">
        <w:t>Shortest Structural Path Lengths (SSPLs)</w:t>
      </w:r>
    </w:p>
    <w:p w14:paraId="35DB69B2" w14:textId="271D80B8" w:rsidR="001F2122" w:rsidRPr="006D5155" w:rsidRDefault="008845B1">
      <w:pPr>
        <w:rPr>
          <w:bCs/>
        </w:rPr>
      </w:pPr>
      <w:r w:rsidRPr="006D5155">
        <w:rPr>
          <w:bCs/>
        </w:rPr>
        <w:t xml:space="preserve">We detected no significant differences in mean </w:t>
      </w:r>
      <w:r w:rsidR="00235BF2" w:rsidRPr="006D5155">
        <w:rPr>
          <w:bCs/>
        </w:rPr>
        <w:t>indirect</w:t>
      </w:r>
      <w:r w:rsidR="0049202A" w:rsidRPr="006D5155">
        <w:rPr>
          <w:bCs/>
        </w:rPr>
        <w:t xml:space="preserve"> SSPL increase</w:t>
      </w:r>
      <w:r w:rsidRPr="006D5155">
        <w:rPr>
          <w:bCs/>
        </w:rPr>
        <w:t xml:space="preserve"> between women and men. </w:t>
      </w:r>
      <w:r w:rsidR="00F14B94" w:rsidRPr="006D5155">
        <w:rPr>
          <w:bCs/>
        </w:rPr>
        <w:t>However, the increase</w:t>
      </w:r>
      <w:r w:rsidRPr="006D5155">
        <w:rPr>
          <w:bCs/>
        </w:rPr>
        <w:t xml:space="preserve"> in the maximum SSPL values yielded a significant difference between the sexes</w:t>
      </w:r>
      <w:r w:rsidR="001F2122" w:rsidRPr="006D5155">
        <w:rPr>
          <w:bCs/>
        </w:rPr>
        <w:t xml:space="preserve"> at </w:t>
      </w:r>
      <w:commentRangeStart w:id="297"/>
      <w:r w:rsidR="001F2122" w:rsidRPr="006D5155">
        <w:rPr>
          <w:bCs/>
        </w:rPr>
        <w:t>p = 0.0</w:t>
      </w:r>
      <w:r w:rsidR="00235BF2" w:rsidRPr="006D5155">
        <w:rPr>
          <w:bCs/>
        </w:rPr>
        <w:t xml:space="preserve">33 </w:t>
      </w:r>
      <w:commentRangeEnd w:id="297"/>
      <w:r w:rsidR="0064220B">
        <w:rPr>
          <w:rStyle w:val="Kommentarzeichen"/>
        </w:rPr>
        <w:commentReference w:id="297"/>
      </w:r>
      <w:r w:rsidR="00235BF2" w:rsidRPr="006D5155">
        <w:rPr>
          <w:bCs/>
        </w:rPr>
        <w:t xml:space="preserve">(see </w:t>
      </w:r>
      <w:hyperlink w:anchor="table04" w:history="1">
        <w:r w:rsidR="006D5155" w:rsidRPr="00730C4E">
          <w:rPr>
            <w:rStyle w:val="Hyperlink"/>
            <w:rFonts w:ascii="Ebrima" w:hAnsi="Ebrima"/>
            <w:bCs/>
          </w:rPr>
          <w:t>Table</w:t>
        </w:r>
        <w:r w:rsidR="00235BF2" w:rsidRPr="00730C4E">
          <w:rPr>
            <w:rStyle w:val="Hyperlink"/>
            <w:rFonts w:ascii="Ebrima" w:hAnsi="Ebrima"/>
            <w:bCs/>
          </w:rPr>
          <w:t xml:space="preserve"> 4</w:t>
        </w:r>
      </w:hyperlink>
      <w:r w:rsidR="00235BF2" w:rsidRPr="006D5155">
        <w:rPr>
          <w:bCs/>
        </w:rPr>
        <w:t>)</w:t>
      </w:r>
      <w:r w:rsidR="001F2122" w:rsidRPr="006D5155">
        <w:rPr>
          <w:bCs/>
        </w:rPr>
        <w:t xml:space="preserve">: </w:t>
      </w:r>
      <w:ins w:id="298" w:author="Lisa" w:date="2022-09-12T15:19:00Z">
        <w:r w:rsidR="0064220B">
          <w:rPr>
            <w:bCs/>
          </w:rPr>
          <w:t>t</w:t>
        </w:r>
      </w:ins>
      <w:del w:id="299" w:author="Lisa" w:date="2022-09-12T15:19:00Z">
        <w:r w:rsidR="001F2122" w:rsidRPr="006D5155" w:rsidDel="0064220B">
          <w:rPr>
            <w:bCs/>
          </w:rPr>
          <w:delText>T</w:delText>
        </w:r>
      </w:del>
      <w:r w:rsidRPr="006D5155">
        <w:rPr>
          <w:bCs/>
        </w:rPr>
        <w:t>he male patient sub</w:t>
      </w:r>
      <w:r w:rsidR="00361267" w:rsidRPr="006D5155">
        <w:rPr>
          <w:bCs/>
        </w:rPr>
        <w:t>sample</w:t>
      </w:r>
      <w:r w:rsidRPr="006D5155">
        <w:rPr>
          <w:bCs/>
        </w:rPr>
        <w:t xml:space="preserve"> had an </w:t>
      </w:r>
      <w:commentRangeStart w:id="300"/>
      <w:r w:rsidRPr="006D5155">
        <w:rPr>
          <w:bCs/>
        </w:rPr>
        <w:t>average max</w:t>
      </w:r>
      <w:r w:rsidR="00527768" w:rsidRPr="006D5155">
        <w:rPr>
          <w:bCs/>
        </w:rPr>
        <w:t>imum</w:t>
      </w:r>
      <w:r w:rsidRPr="006D5155">
        <w:rPr>
          <w:bCs/>
        </w:rPr>
        <w:t xml:space="preserve"> </w:t>
      </w:r>
      <w:commentRangeEnd w:id="300"/>
      <w:r w:rsidR="00B75E8E">
        <w:rPr>
          <w:rStyle w:val="Kommentarzeichen"/>
        </w:rPr>
        <w:commentReference w:id="300"/>
      </w:r>
      <w:r w:rsidRPr="006D5155">
        <w:rPr>
          <w:bCs/>
        </w:rPr>
        <w:t>SSPL value of 3.</w:t>
      </w:r>
      <w:r w:rsidR="00235BF2" w:rsidRPr="006D5155">
        <w:rPr>
          <w:bCs/>
        </w:rPr>
        <w:t>204</w:t>
      </w:r>
      <w:r w:rsidRPr="006D5155">
        <w:rPr>
          <w:bCs/>
        </w:rPr>
        <w:t xml:space="preserve"> (SD = </w:t>
      </w:r>
      <w:r w:rsidR="00235BF2" w:rsidRPr="006D5155">
        <w:rPr>
          <w:bCs/>
        </w:rPr>
        <w:t>1.240</w:t>
      </w:r>
      <w:r w:rsidRPr="006D5155">
        <w:rPr>
          <w:bCs/>
        </w:rPr>
        <w:t>) and the female sub</w:t>
      </w:r>
      <w:r w:rsidR="00361267" w:rsidRPr="006D5155">
        <w:rPr>
          <w:bCs/>
        </w:rPr>
        <w:t>sample</w:t>
      </w:r>
      <w:r w:rsidRPr="006D5155">
        <w:rPr>
          <w:bCs/>
        </w:rPr>
        <w:t>’s average wa</w:t>
      </w:r>
      <w:r w:rsidR="001F2122" w:rsidRPr="006D5155">
        <w:rPr>
          <w:bCs/>
        </w:rPr>
        <w:t xml:space="preserve">s </w:t>
      </w:r>
      <w:r w:rsidR="00235BF2" w:rsidRPr="006D5155">
        <w:rPr>
          <w:bCs/>
        </w:rPr>
        <w:t>3.544</w:t>
      </w:r>
      <w:r w:rsidR="001F2122" w:rsidRPr="006D5155">
        <w:rPr>
          <w:bCs/>
        </w:rPr>
        <w:t xml:space="preserve"> (SD = </w:t>
      </w:r>
      <w:r w:rsidR="00235BF2" w:rsidRPr="006D5155">
        <w:rPr>
          <w:bCs/>
        </w:rPr>
        <w:t>1.027</w:t>
      </w:r>
      <w:r w:rsidR="001F2122" w:rsidRPr="006D5155">
        <w:rPr>
          <w:bCs/>
        </w:rPr>
        <w:t>)</w:t>
      </w:r>
      <w:r w:rsidRPr="006D5155">
        <w:rPr>
          <w:bCs/>
        </w:rPr>
        <w:t xml:space="preserve">. </w:t>
      </w:r>
    </w:p>
    <w:p w14:paraId="401EC2AC" w14:textId="18187331" w:rsidR="001F2122" w:rsidRPr="006D5155" w:rsidRDefault="006D5155">
      <w:pPr>
        <w:rPr>
          <w:bCs/>
        </w:rPr>
      </w:pPr>
      <w:bookmarkStart w:id="301" w:name="table04"/>
      <w:r>
        <w:rPr>
          <w:b/>
          <w:bCs/>
        </w:rPr>
        <w:t>Table</w:t>
      </w:r>
      <w:r w:rsidR="001F2122" w:rsidRPr="006D5155">
        <w:rPr>
          <w:b/>
          <w:bCs/>
        </w:rPr>
        <w:t xml:space="preserve"> </w:t>
      </w:r>
      <w:r w:rsidR="00235BF2" w:rsidRPr="006D5155">
        <w:rPr>
          <w:b/>
          <w:bCs/>
        </w:rPr>
        <w:t>4</w:t>
      </w:r>
      <w:r w:rsidR="001F2122" w:rsidRPr="006D5155">
        <w:rPr>
          <w:b/>
          <w:bCs/>
        </w:rPr>
        <w:t>:</w:t>
      </w:r>
      <w:r w:rsidR="001F2122" w:rsidRPr="006D5155">
        <w:rPr>
          <w:bCs/>
        </w:rPr>
        <w:t xml:space="preserve"> </w:t>
      </w:r>
      <w:r w:rsidR="00361267" w:rsidRPr="006D5155">
        <w:rPr>
          <w:bCs/>
        </w:rPr>
        <w:t>Increase in different SSPL measures across the patient sample</w:t>
      </w:r>
    </w:p>
    <w:bookmarkEnd w:id="301"/>
    <w:tbl>
      <w:tblPr>
        <w:tblStyle w:val="EinfacheTabelle2"/>
        <w:tblW w:w="0" w:type="auto"/>
        <w:tblLook w:val="04A0" w:firstRow="1" w:lastRow="0" w:firstColumn="1" w:lastColumn="0" w:noHBand="0" w:noVBand="1"/>
      </w:tblPr>
      <w:tblGrid>
        <w:gridCol w:w="1980"/>
        <w:gridCol w:w="2070"/>
        <w:gridCol w:w="2070"/>
        <w:gridCol w:w="2070"/>
        <w:gridCol w:w="882"/>
      </w:tblGrid>
      <w:tr w:rsidR="00365663" w:rsidRPr="006D5155" w14:paraId="715A2952" w14:textId="77777777" w:rsidTr="00CE6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921262D" w14:textId="77777777" w:rsidR="00365663" w:rsidRPr="006D5155" w:rsidRDefault="00365663">
            <w:pPr>
              <w:rPr>
                <w:bCs w:val="0"/>
                <w:sz w:val="18"/>
              </w:rPr>
            </w:pPr>
          </w:p>
        </w:tc>
        <w:tc>
          <w:tcPr>
            <w:tcW w:w="2070" w:type="dxa"/>
            <w:shd w:val="clear" w:color="auto" w:fill="F2F2F2" w:themeFill="background1" w:themeFillShade="F2"/>
          </w:tcPr>
          <w:p w14:paraId="5CA161AB" w14:textId="6F26143D" w:rsidR="00365663" w:rsidRPr="006D5155"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rPr>
            </w:pPr>
            <w:r w:rsidRPr="006D5155">
              <w:rPr>
                <w:bCs w:val="0"/>
                <w:sz w:val="18"/>
              </w:rPr>
              <w:t>Total</w:t>
            </w:r>
            <w:r w:rsidRPr="006D5155">
              <w:rPr>
                <w:bCs w:val="0"/>
                <w:sz w:val="18"/>
              </w:rPr>
              <w:br/>
              <w:t>(N = 206)</w:t>
            </w:r>
          </w:p>
        </w:tc>
        <w:tc>
          <w:tcPr>
            <w:tcW w:w="2070" w:type="dxa"/>
          </w:tcPr>
          <w:p w14:paraId="77C25FE4" w14:textId="5B61E8DE" w:rsidR="00365663" w:rsidRPr="006D5155"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rPr>
            </w:pPr>
            <w:r w:rsidRPr="006D5155">
              <w:rPr>
                <w:bCs w:val="0"/>
                <w:sz w:val="18"/>
              </w:rPr>
              <w:t xml:space="preserve">Female </w:t>
            </w:r>
            <w:r w:rsidRPr="006D5155">
              <w:rPr>
                <w:bCs w:val="0"/>
                <w:sz w:val="18"/>
              </w:rPr>
              <w:br/>
              <w:t>(N = 103)</w:t>
            </w:r>
          </w:p>
        </w:tc>
        <w:tc>
          <w:tcPr>
            <w:tcW w:w="2070" w:type="dxa"/>
          </w:tcPr>
          <w:p w14:paraId="76E59BF8" w14:textId="562F6A88" w:rsidR="00365663" w:rsidRPr="006D5155"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rPr>
            </w:pPr>
            <w:r w:rsidRPr="006D5155">
              <w:rPr>
                <w:bCs w:val="0"/>
                <w:sz w:val="18"/>
              </w:rPr>
              <w:t xml:space="preserve">Male </w:t>
            </w:r>
            <w:r w:rsidRPr="006D5155">
              <w:rPr>
                <w:bCs w:val="0"/>
                <w:sz w:val="18"/>
              </w:rPr>
              <w:br/>
              <w:t>(N = 103)</w:t>
            </w:r>
          </w:p>
        </w:tc>
        <w:tc>
          <w:tcPr>
            <w:tcW w:w="882" w:type="dxa"/>
          </w:tcPr>
          <w:p w14:paraId="619D79E5" w14:textId="02B8B704" w:rsidR="00365663" w:rsidRPr="006D5155" w:rsidRDefault="00365663" w:rsidP="00365663">
            <w:pPr>
              <w:jc w:val="left"/>
              <w:cnfStyle w:val="100000000000" w:firstRow="1" w:lastRow="0" w:firstColumn="0" w:lastColumn="0" w:oddVBand="0" w:evenVBand="0" w:oddHBand="0" w:evenHBand="0" w:firstRowFirstColumn="0" w:firstRowLastColumn="0" w:lastRowFirstColumn="0" w:lastRowLastColumn="0"/>
              <w:rPr>
                <w:bCs w:val="0"/>
                <w:sz w:val="18"/>
              </w:rPr>
            </w:pPr>
            <w:r w:rsidRPr="006D5155">
              <w:rPr>
                <w:bCs w:val="0"/>
                <w:sz w:val="18"/>
              </w:rPr>
              <w:t>p-value</w:t>
            </w:r>
          </w:p>
        </w:tc>
      </w:tr>
      <w:tr w:rsidR="00365663" w:rsidRPr="006D5155" w14:paraId="21713D0F" w14:textId="77777777" w:rsidTr="00CE6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0255D10" w14:textId="5E008361" w:rsidR="00365663" w:rsidRPr="006D5155" w:rsidRDefault="00365663">
            <w:pPr>
              <w:rPr>
                <w:bCs w:val="0"/>
                <w:sz w:val="18"/>
              </w:rPr>
            </w:pPr>
            <w:r w:rsidRPr="006D5155">
              <w:rPr>
                <w:bCs w:val="0"/>
                <w:sz w:val="18"/>
              </w:rPr>
              <w:t>Mean Indirect SSPL</w:t>
            </w:r>
            <w:ins w:id="302" w:author="Lisa" w:date="2022-09-12T15:47:00Z">
              <w:r w:rsidR="006540A1">
                <w:rPr>
                  <w:bCs w:val="0"/>
                  <w:sz w:val="18"/>
                </w:rPr>
                <w:t xml:space="preserve"> Increase</w:t>
              </w:r>
            </w:ins>
          </w:p>
        </w:tc>
        <w:tc>
          <w:tcPr>
            <w:tcW w:w="2070" w:type="dxa"/>
            <w:shd w:val="clear" w:color="auto" w:fill="F2F2F2" w:themeFill="background1" w:themeFillShade="F2"/>
          </w:tcPr>
          <w:p w14:paraId="43518581" w14:textId="2BF967D7" w:rsidR="00365663" w:rsidRPr="006D5155" w:rsidRDefault="00365663">
            <w:pPr>
              <w:cnfStyle w:val="000000100000" w:firstRow="0" w:lastRow="0" w:firstColumn="0" w:lastColumn="0" w:oddVBand="0" w:evenVBand="0" w:oddHBand="1" w:evenHBand="0" w:firstRowFirstColumn="0" w:firstRowLastColumn="0" w:lastRowFirstColumn="0" w:lastRowLastColumn="0"/>
              <w:rPr>
                <w:bCs/>
                <w:sz w:val="18"/>
              </w:rPr>
            </w:pPr>
            <w:r w:rsidRPr="006D5155">
              <w:rPr>
                <w:bCs/>
                <w:sz w:val="18"/>
              </w:rPr>
              <w:t>0.253 (0.307) [0 – 1.584]</w:t>
            </w:r>
          </w:p>
        </w:tc>
        <w:tc>
          <w:tcPr>
            <w:tcW w:w="2070" w:type="dxa"/>
          </w:tcPr>
          <w:p w14:paraId="346FD4BB" w14:textId="6F6CFDCD" w:rsidR="00365663" w:rsidRPr="006D5155" w:rsidRDefault="00365663">
            <w:pPr>
              <w:cnfStyle w:val="000000100000" w:firstRow="0" w:lastRow="0" w:firstColumn="0" w:lastColumn="0" w:oddVBand="0" w:evenVBand="0" w:oddHBand="1" w:evenHBand="0" w:firstRowFirstColumn="0" w:firstRowLastColumn="0" w:lastRowFirstColumn="0" w:lastRowLastColumn="0"/>
              <w:rPr>
                <w:bCs/>
                <w:sz w:val="18"/>
              </w:rPr>
            </w:pPr>
            <w:r w:rsidRPr="006D5155">
              <w:rPr>
                <w:bCs/>
                <w:sz w:val="18"/>
              </w:rPr>
              <w:t>0.237 (0.278) [0 – 1.429]</w:t>
            </w:r>
          </w:p>
        </w:tc>
        <w:tc>
          <w:tcPr>
            <w:tcW w:w="2070" w:type="dxa"/>
          </w:tcPr>
          <w:p w14:paraId="4140D0F6" w14:textId="08CC7BA6" w:rsidR="00365663" w:rsidRPr="006D5155" w:rsidRDefault="00365663">
            <w:pPr>
              <w:cnfStyle w:val="000000100000" w:firstRow="0" w:lastRow="0" w:firstColumn="0" w:lastColumn="0" w:oddVBand="0" w:evenVBand="0" w:oddHBand="1" w:evenHBand="0" w:firstRowFirstColumn="0" w:firstRowLastColumn="0" w:lastRowFirstColumn="0" w:lastRowLastColumn="0"/>
              <w:rPr>
                <w:bCs/>
                <w:sz w:val="18"/>
              </w:rPr>
            </w:pPr>
            <w:r w:rsidRPr="006D5155">
              <w:rPr>
                <w:bCs/>
                <w:sz w:val="18"/>
              </w:rPr>
              <w:t>0.270 (0.335) [0 – 1.584]</w:t>
            </w:r>
          </w:p>
        </w:tc>
        <w:tc>
          <w:tcPr>
            <w:tcW w:w="882" w:type="dxa"/>
          </w:tcPr>
          <w:p w14:paraId="6E9D3E70" w14:textId="681613CA" w:rsidR="00365663" w:rsidRPr="006D5155" w:rsidRDefault="00365663">
            <w:pPr>
              <w:cnfStyle w:val="000000100000" w:firstRow="0" w:lastRow="0" w:firstColumn="0" w:lastColumn="0" w:oddVBand="0" w:evenVBand="0" w:oddHBand="1" w:evenHBand="0" w:firstRowFirstColumn="0" w:firstRowLastColumn="0" w:lastRowFirstColumn="0" w:lastRowLastColumn="0"/>
              <w:rPr>
                <w:bCs/>
                <w:sz w:val="18"/>
              </w:rPr>
            </w:pPr>
            <w:r w:rsidRPr="006D5155">
              <w:rPr>
                <w:bCs/>
                <w:sz w:val="18"/>
              </w:rPr>
              <w:t>0.448</w:t>
            </w:r>
            <w:r w:rsidRPr="006D5155">
              <w:rPr>
                <w:bCs/>
                <w:sz w:val="18"/>
                <w:vertAlign w:val="superscript"/>
              </w:rPr>
              <w:t>a</w:t>
            </w:r>
          </w:p>
        </w:tc>
      </w:tr>
      <w:tr w:rsidR="00365663" w:rsidRPr="006D5155" w14:paraId="336E50AC" w14:textId="77777777" w:rsidTr="00CE6A52">
        <w:tc>
          <w:tcPr>
            <w:cnfStyle w:val="001000000000" w:firstRow="0" w:lastRow="0" w:firstColumn="1" w:lastColumn="0" w:oddVBand="0" w:evenVBand="0" w:oddHBand="0" w:evenHBand="0" w:firstRowFirstColumn="0" w:firstRowLastColumn="0" w:lastRowFirstColumn="0" w:lastRowLastColumn="0"/>
            <w:tcW w:w="1980" w:type="dxa"/>
          </w:tcPr>
          <w:p w14:paraId="3969F3B8" w14:textId="0CA4305A" w:rsidR="00365663" w:rsidRPr="006D5155" w:rsidRDefault="00365663">
            <w:pPr>
              <w:rPr>
                <w:bCs w:val="0"/>
                <w:sz w:val="18"/>
              </w:rPr>
            </w:pPr>
            <w:r w:rsidRPr="006D5155">
              <w:rPr>
                <w:bCs w:val="0"/>
                <w:sz w:val="18"/>
              </w:rPr>
              <w:t>Max Indirect SSPL</w:t>
            </w:r>
            <w:ins w:id="303" w:author="Lisa" w:date="2022-09-12T15:47:00Z">
              <w:r w:rsidR="006540A1">
                <w:rPr>
                  <w:bCs w:val="0"/>
                  <w:sz w:val="18"/>
                </w:rPr>
                <w:t xml:space="preserve"> Increase</w:t>
              </w:r>
            </w:ins>
          </w:p>
        </w:tc>
        <w:tc>
          <w:tcPr>
            <w:tcW w:w="2070" w:type="dxa"/>
            <w:shd w:val="clear" w:color="auto" w:fill="F2F2F2" w:themeFill="background1" w:themeFillShade="F2"/>
          </w:tcPr>
          <w:p w14:paraId="7EF38FAF" w14:textId="2822E980" w:rsidR="00365663" w:rsidRPr="006D5155" w:rsidRDefault="00365663">
            <w:pPr>
              <w:cnfStyle w:val="000000000000" w:firstRow="0" w:lastRow="0" w:firstColumn="0" w:lastColumn="0" w:oddVBand="0" w:evenVBand="0" w:oddHBand="0" w:evenHBand="0" w:firstRowFirstColumn="0" w:firstRowLastColumn="0" w:lastRowFirstColumn="0" w:lastRowLastColumn="0"/>
              <w:rPr>
                <w:bCs/>
                <w:sz w:val="18"/>
              </w:rPr>
            </w:pPr>
            <w:r w:rsidRPr="006D5155">
              <w:rPr>
                <w:bCs/>
                <w:sz w:val="18"/>
              </w:rPr>
              <w:t>3.374 (1.148) [0 – 6]</w:t>
            </w:r>
          </w:p>
        </w:tc>
        <w:tc>
          <w:tcPr>
            <w:tcW w:w="2070" w:type="dxa"/>
          </w:tcPr>
          <w:p w14:paraId="30B79A0F" w14:textId="297B6C39" w:rsidR="00365663" w:rsidRPr="006D5155" w:rsidRDefault="00365663">
            <w:pPr>
              <w:cnfStyle w:val="000000000000" w:firstRow="0" w:lastRow="0" w:firstColumn="0" w:lastColumn="0" w:oddVBand="0" w:evenVBand="0" w:oddHBand="0" w:evenHBand="0" w:firstRowFirstColumn="0" w:firstRowLastColumn="0" w:lastRowFirstColumn="0" w:lastRowLastColumn="0"/>
              <w:rPr>
                <w:bCs/>
                <w:sz w:val="18"/>
              </w:rPr>
            </w:pPr>
            <w:commentRangeStart w:id="304"/>
            <w:r w:rsidRPr="006D5155">
              <w:rPr>
                <w:bCs/>
                <w:sz w:val="18"/>
              </w:rPr>
              <w:t xml:space="preserve">3.544 </w:t>
            </w:r>
            <w:commentRangeEnd w:id="304"/>
            <w:r w:rsidR="0009554F">
              <w:rPr>
                <w:rStyle w:val="Kommentarzeichen"/>
              </w:rPr>
              <w:commentReference w:id="304"/>
            </w:r>
            <w:r w:rsidRPr="006D5155">
              <w:rPr>
                <w:bCs/>
                <w:sz w:val="18"/>
              </w:rPr>
              <w:t>(1.027) [1 – 5]</w:t>
            </w:r>
          </w:p>
        </w:tc>
        <w:tc>
          <w:tcPr>
            <w:tcW w:w="2070" w:type="dxa"/>
          </w:tcPr>
          <w:p w14:paraId="0E9DFE7B" w14:textId="51967C1E" w:rsidR="00365663" w:rsidRPr="006D5155" w:rsidRDefault="00365663">
            <w:pPr>
              <w:cnfStyle w:val="000000000000" w:firstRow="0" w:lastRow="0" w:firstColumn="0" w:lastColumn="0" w:oddVBand="0" w:evenVBand="0" w:oddHBand="0" w:evenHBand="0" w:firstRowFirstColumn="0" w:firstRowLastColumn="0" w:lastRowFirstColumn="0" w:lastRowLastColumn="0"/>
              <w:rPr>
                <w:bCs/>
                <w:sz w:val="18"/>
              </w:rPr>
            </w:pPr>
            <w:r w:rsidRPr="006D5155">
              <w:rPr>
                <w:bCs/>
                <w:sz w:val="18"/>
              </w:rPr>
              <w:t>3.204 (1.240) [0 – 6]</w:t>
            </w:r>
          </w:p>
        </w:tc>
        <w:tc>
          <w:tcPr>
            <w:tcW w:w="882" w:type="dxa"/>
          </w:tcPr>
          <w:p w14:paraId="5E385DAB" w14:textId="64181108" w:rsidR="00365663" w:rsidRPr="006D5155" w:rsidRDefault="00365663">
            <w:pPr>
              <w:cnfStyle w:val="000000000000" w:firstRow="0" w:lastRow="0" w:firstColumn="0" w:lastColumn="0" w:oddVBand="0" w:evenVBand="0" w:oddHBand="0" w:evenHBand="0" w:firstRowFirstColumn="0" w:firstRowLastColumn="0" w:lastRowFirstColumn="0" w:lastRowLastColumn="0"/>
              <w:rPr>
                <w:b/>
                <w:bCs/>
                <w:sz w:val="18"/>
              </w:rPr>
            </w:pPr>
            <w:r w:rsidRPr="006D5155">
              <w:rPr>
                <w:b/>
                <w:bCs/>
                <w:sz w:val="18"/>
              </w:rPr>
              <w:t>0.033</w:t>
            </w:r>
            <w:r w:rsidRPr="006D5155">
              <w:rPr>
                <w:b/>
                <w:bCs/>
                <w:sz w:val="18"/>
                <w:vertAlign w:val="superscript"/>
              </w:rPr>
              <w:t>a</w:t>
            </w:r>
          </w:p>
        </w:tc>
      </w:tr>
    </w:tbl>
    <w:p w14:paraId="395D700B" w14:textId="77777777" w:rsidR="00CE6A52" w:rsidRPr="006D5155" w:rsidRDefault="00CE6A52">
      <w:pPr>
        <w:rPr>
          <w:sz w:val="18"/>
          <w:szCs w:val="18"/>
        </w:rPr>
      </w:pPr>
    </w:p>
    <w:p w14:paraId="4C44E600" w14:textId="384C1A1D" w:rsidR="00EA6FE6" w:rsidRPr="006D5155" w:rsidRDefault="00CE6A52">
      <w:pPr>
        <w:rPr>
          <w:b/>
          <w:bCs/>
        </w:rPr>
      </w:pPr>
      <w:r w:rsidRPr="006D5155">
        <w:rPr>
          <w:sz w:val="18"/>
          <w:szCs w:val="18"/>
        </w:rPr>
        <w:t xml:space="preserve">Results are given as mean (standard deviation) [range]. For the calculation of p-values, it was first confirmed that the samples had equal variances and then an </w:t>
      </w:r>
      <w:commentRangeStart w:id="305"/>
      <w:r w:rsidRPr="006D5155">
        <w:rPr>
          <w:sz w:val="18"/>
          <w:szCs w:val="18"/>
        </w:rPr>
        <w:t xml:space="preserve">equal variances t-test (‘a’, for continuous variables) </w:t>
      </w:r>
      <w:commentRangeEnd w:id="305"/>
      <w:r w:rsidR="00A179FA">
        <w:rPr>
          <w:rStyle w:val="Kommentarzeichen"/>
        </w:rPr>
        <w:commentReference w:id="305"/>
      </w:r>
      <w:r w:rsidRPr="006D5155">
        <w:rPr>
          <w:sz w:val="18"/>
          <w:szCs w:val="18"/>
        </w:rPr>
        <w:t xml:space="preserve">was calculated. </w:t>
      </w:r>
      <w:r w:rsidRPr="006D5155">
        <w:rPr>
          <w:sz w:val="18"/>
          <w:szCs w:val="18"/>
        </w:rPr>
        <w:br/>
        <w:t>p-values &lt; 0.05 are considered significant and highlighted in bold.</w:t>
      </w:r>
      <w:r w:rsidRPr="006D5155">
        <w:rPr>
          <w:sz w:val="18"/>
          <w:szCs w:val="18"/>
        </w:rPr>
        <w:tab/>
      </w:r>
      <w:r w:rsidRPr="006D5155">
        <w:rPr>
          <w:sz w:val="18"/>
          <w:szCs w:val="18"/>
        </w:rPr>
        <w:br/>
      </w:r>
    </w:p>
    <w:p w14:paraId="164115D2" w14:textId="03F29DB9" w:rsidR="0049202A" w:rsidRPr="00EB2AB6" w:rsidRDefault="0049202A">
      <w:pPr>
        <w:rPr>
          <w:bCs/>
        </w:rPr>
      </w:pPr>
      <w:r w:rsidRPr="006D5155">
        <w:rPr>
          <w:bCs/>
        </w:rPr>
        <w:t xml:space="preserve">We detected no significant correlation between increase of indirect SSPLs and pathological behaviour in any of the patient (sub-)samples using the Spearman correlation approach outlined in </w:t>
      </w:r>
      <w:hyperlink w:anchor="_Lesion-induced_Increase_in" w:history="1">
        <w:r w:rsidRPr="00EB2AB6">
          <w:rPr>
            <w:rStyle w:val="Hyperlink"/>
            <w:rFonts w:ascii="Ebrima" w:hAnsi="Ebrima"/>
            <w:bCs/>
          </w:rPr>
          <w:t>Section 3.4</w:t>
        </w:r>
      </w:hyperlink>
      <w:r w:rsidRPr="006D5155">
        <w:rPr>
          <w:bCs/>
        </w:rPr>
        <w:t xml:space="preserve">. However, in </w:t>
      </w:r>
      <w:r w:rsidR="00A30B44" w:rsidRPr="006D5155">
        <w:rPr>
          <w:bCs/>
        </w:rPr>
        <w:t>a</w:t>
      </w:r>
      <w:r w:rsidRPr="006D5155">
        <w:rPr>
          <w:bCs/>
        </w:rPr>
        <w:t xml:space="preserve"> </w:t>
      </w:r>
      <w:r w:rsidR="003F28FA">
        <w:rPr>
          <w:bCs/>
        </w:rPr>
        <w:t>Supplementary</w:t>
      </w:r>
      <w:r w:rsidRPr="006D5155">
        <w:rPr>
          <w:bCs/>
        </w:rPr>
        <w:t xml:space="preserve"> analysis using a Bayesian correlation approach described in </w:t>
      </w:r>
      <w:hyperlink w:anchor="_Appendix_C:_Supplementary" w:history="1">
        <w:r w:rsidRPr="00730C4E">
          <w:rPr>
            <w:rStyle w:val="Hyperlink"/>
            <w:rFonts w:ascii="Ebrima" w:hAnsi="Ebrima"/>
            <w:bCs/>
          </w:rPr>
          <w:t>Appendix C</w:t>
        </w:r>
      </w:hyperlink>
      <w:r w:rsidRPr="006D5155">
        <w:rPr>
          <w:bCs/>
        </w:rPr>
        <w:t>, we found</w:t>
      </w:r>
      <w:r w:rsidR="00A30B44" w:rsidRPr="006D5155">
        <w:rPr>
          <w:bCs/>
        </w:rPr>
        <w:t xml:space="preserve"> some indirect SSPL increases</w:t>
      </w:r>
      <w:r w:rsidR="001A19E2">
        <w:rPr>
          <w:bCs/>
        </w:rPr>
        <w:t xml:space="preserve"> that were</w:t>
      </w:r>
      <w:r w:rsidR="00A30B44" w:rsidRPr="006D5155">
        <w:rPr>
          <w:bCs/>
        </w:rPr>
        <w:t xml:space="preserve"> </w:t>
      </w:r>
      <w:r w:rsidR="00AB32E3">
        <w:rPr>
          <w:bCs/>
        </w:rPr>
        <w:t xml:space="preserve">significantly correlated with </w:t>
      </w:r>
      <w:r w:rsidR="003F6364">
        <w:rPr>
          <w:bCs/>
        </w:rPr>
        <w:t>n</w:t>
      </w:r>
      <w:r w:rsidR="00AB32E3">
        <w:rPr>
          <w:bCs/>
        </w:rPr>
        <w:t xml:space="preserve">eglect severity </w:t>
      </w:r>
      <w:r w:rsidR="00A30B44" w:rsidRPr="006D5155">
        <w:rPr>
          <w:bCs/>
        </w:rPr>
        <w:t xml:space="preserve">(see </w:t>
      </w:r>
      <w:hyperlink w:anchor="analysisS2" w:history="1">
        <w:r w:rsidR="003F28FA" w:rsidRPr="00730C4E">
          <w:rPr>
            <w:rStyle w:val="Hyperlink"/>
            <w:rFonts w:ascii="Ebrima" w:hAnsi="Ebrima"/>
            <w:bCs/>
          </w:rPr>
          <w:t>Supplementary</w:t>
        </w:r>
        <w:r w:rsidR="00A30B44" w:rsidRPr="00730C4E">
          <w:rPr>
            <w:rStyle w:val="Hyperlink"/>
            <w:rFonts w:ascii="Ebrima" w:hAnsi="Ebrima"/>
            <w:bCs/>
          </w:rPr>
          <w:t xml:space="preserve"> </w:t>
        </w:r>
        <w:r w:rsidR="00730C4E" w:rsidRPr="00730C4E">
          <w:rPr>
            <w:rStyle w:val="Hyperlink"/>
            <w:rFonts w:ascii="Ebrima" w:hAnsi="Ebrima"/>
            <w:bCs/>
          </w:rPr>
          <w:t>A</w:t>
        </w:r>
        <w:r w:rsidR="00A30B44" w:rsidRPr="00730C4E">
          <w:rPr>
            <w:rStyle w:val="Hyperlink"/>
            <w:rFonts w:ascii="Ebrima" w:hAnsi="Ebrima"/>
            <w:bCs/>
          </w:rPr>
          <w:t>nalysis 2</w:t>
        </w:r>
      </w:hyperlink>
      <w:r w:rsidR="00096387">
        <w:rPr>
          <w:rStyle w:val="Hyperlink"/>
          <w:rFonts w:ascii="Ebrima" w:hAnsi="Ebrima"/>
          <w:bCs/>
        </w:rPr>
        <w:t xml:space="preserve"> </w:t>
      </w:r>
      <w:r w:rsidR="00096387" w:rsidRPr="00096387">
        <w:rPr>
          <w:rStyle w:val="Hyperlink"/>
          <w:rFonts w:ascii="Ebrima" w:hAnsi="Ebrima"/>
          <w:bCs/>
          <w:color w:val="auto"/>
        </w:rPr>
        <w:t>for details</w:t>
      </w:r>
      <w:r w:rsidR="00A30B44" w:rsidRPr="006D5155">
        <w:rPr>
          <w:bCs/>
        </w:rPr>
        <w:t>).</w:t>
      </w:r>
    </w:p>
    <w:p w14:paraId="1B20DEAE" w14:textId="1240A2E0" w:rsidR="00131067" w:rsidRPr="006D5155" w:rsidRDefault="00700ECE" w:rsidP="002428EA">
      <w:pPr>
        <w:pStyle w:val="berschrift3"/>
        <w:numPr>
          <w:ilvl w:val="1"/>
          <w:numId w:val="13"/>
        </w:numPr>
        <w:rPr>
          <w:sz w:val="28"/>
          <w:szCs w:val="28"/>
        </w:rPr>
      </w:pPr>
      <w:r w:rsidRPr="006D5155">
        <w:t>Prediction of Patient Status</w:t>
      </w:r>
    </w:p>
    <w:p w14:paraId="5E61F6A3" w14:textId="4011E139" w:rsidR="00FC497E" w:rsidRPr="006D5155" w:rsidRDefault="00CC628C" w:rsidP="00131067">
      <w:hyperlink w:anchor="table05" w:history="1">
        <w:r w:rsidR="006D5155" w:rsidRPr="00EB2AB6">
          <w:rPr>
            <w:rStyle w:val="Hyperlink"/>
            <w:rFonts w:ascii="Ebrima" w:hAnsi="Ebrima"/>
          </w:rPr>
          <w:t>Table</w:t>
        </w:r>
        <w:r w:rsidR="00825A01" w:rsidRPr="00EB2AB6">
          <w:rPr>
            <w:rStyle w:val="Hyperlink"/>
            <w:rFonts w:ascii="Ebrima" w:hAnsi="Ebrima"/>
          </w:rPr>
          <w:t xml:space="preserve"> 5</w:t>
        </w:r>
      </w:hyperlink>
      <w:r w:rsidR="00825A01" w:rsidRPr="006D5155">
        <w:t xml:space="preserve"> provides an overview of the nu-SVC prediction accuracies that were based on voxel-wise disconnection maps and lesion maps, respectively. Prediction accuracy was highest for the classification of Neglect vs Control patients at 66% for the disconnection-based and 53.4% for </w:t>
      </w:r>
      <w:r w:rsidR="00825A01" w:rsidRPr="006D5155">
        <w:lastRenderedPageBreak/>
        <w:t>the lesion-based classification. Model performances were below chance level for the classification of sex</w:t>
      </w:r>
      <w:ins w:id="306" w:author="Lisa" w:date="2022-09-12T16:04:00Z">
        <w:r w:rsidR="002E6C67">
          <w:t xml:space="preserve"> (&lt; 50%)</w:t>
        </w:r>
      </w:ins>
      <w:r w:rsidR="00825A01" w:rsidRPr="006D5155">
        <w:t>, as well as sex-specific patient groups</w:t>
      </w:r>
      <w:ins w:id="307" w:author="Lisa" w:date="2022-09-12T16:04:00Z">
        <w:r w:rsidR="002E6C67">
          <w:t xml:space="preserve"> (&lt; 25%)</w:t>
        </w:r>
      </w:ins>
      <w:r w:rsidR="00825A01" w:rsidRPr="006D5155">
        <w:t xml:space="preserve">. </w:t>
      </w:r>
      <w:commentRangeStart w:id="308"/>
      <w:r w:rsidR="00825A01" w:rsidRPr="006D5155">
        <w:t>For the Female vs Male classification, prediction accuracy was slightly higher for the model trained on lesion maps (48.5%) than for the one trained on disconnection maps (46.6%).</w:t>
      </w:r>
      <w:commentRangeEnd w:id="308"/>
      <w:r w:rsidR="00724FBE">
        <w:rPr>
          <w:rStyle w:val="Kommentarzeichen"/>
        </w:rPr>
        <w:commentReference w:id="308"/>
      </w:r>
      <w:r w:rsidR="00FC497E" w:rsidRPr="006D5155">
        <w:t xml:space="preserve"> </w:t>
      </w:r>
      <w:commentRangeStart w:id="309"/>
      <w:r w:rsidR="00FC497E" w:rsidRPr="006D5155">
        <w:t>The worst performance was achieved during the four-class classification with 32.5% prediction accuracy for the disconnection-based and 24.3% for the lesion-based model.</w:t>
      </w:r>
      <w:commentRangeEnd w:id="309"/>
      <w:r w:rsidR="009726D8">
        <w:rPr>
          <w:rStyle w:val="Kommentarzeichen"/>
        </w:rPr>
        <w:commentReference w:id="309"/>
      </w:r>
    </w:p>
    <w:p w14:paraId="708F5617" w14:textId="6BFA726E" w:rsidR="00B83D20" w:rsidRPr="006D5155" w:rsidRDefault="006D5155" w:rsidP="00131067">
      <w:pPr>
        <w:rPr>
          <w:rFonts w:eastAsiaTheme="majorEastAsia"/>
          <w:sz w:val="28"/>
          <w:szCs w:val="28"/>
        </w:rPr>
      </w:pPr>
      <w:bookmarkStart w:id="310" w:name="table05"/>
      <w:r>
        <w:rPr>
          <w:b/>
        </w:rPr>
        <w:t>Table</w:t>
      </w:r>
      <w:r w:rsidR="00090387" w:rsidRPr="006D5155">
        <w:rPr>
          <w:b/>
        </w:rPr>
        <w:t xml:space="preserve"> 5:</w:t>
      </w:r>
      <w:r w:rsidR="00090387" w:rsidRPr="006D5155">
        <w:t xml:space="preserve"> </w:t>
      </w:r>
      <w:r w:rsidR="00131067" w:rsidRPr="006D5155">
        <w:t xml:space="preserve">Prediction </w:t>
      </w:r>
      <w:r w:rsidR="003C7472">
        <w:t>A</w:t>
      </w:r>
      <w:r w:rsidR="00090387" w:rsidRPr="006D5155">
        <w:t xml:space="preserve">ccuracy for </w:t>
      </w:r>
      <w:r w:rsidR="003C7472">
        <w:t>L</w:t>
      </w:r>
      <w:r w:rsidR="00090387" w:rsidRPr="006D5155">
        <w:t xml:space="preserve">esion-based and </w:t>
      </w:r>
      <w:r w:rsidR="003C7472">
        <w:t>D</w:t>
      </w:r>
      <w:r w:rsidR="00090387" w:rsidRPr="006D5155">
        <w:t xml:space="preserve">isconnection-based </w:t>
      </w:r>
      <w:r w:rsidR="003C7472">
        <w:t>I</w:t>
      </w:r>
      <w:r w:rsidR="00090387" w:rsidRPr="006D5155">
        <w:t xml:space="preserve">nstance </w:t>
      </w:r>
      <w:r w:rsidR="003C7472">
        <w:t>M</w:t>
      </w:r>
      <w:r w:rsidR="00090387" w:rsidRPr="006D5155">
        <w:t>atrices</w:t>
      </w:r>
    </w:p>
    <w:tbl>
      <w:tblPr>
        <w:tblStyle w:val="EinfacheTabelle2"/>
        <w:tblW w:w="0" w:type="auto"/>
        <w:tblLook w:val="04A0" w:firstRow="1" w:lastRow="0" w:firstColumn="1" w:lastColumn="0" w:noHBand="0" w:noVBand="1"/>
      </w:tblPr>
      <w:tblGrid>
        <w:gridCol w:w="3020"/>
        <w:gridCol w:w="3021"/>
        <w:gridCol w:w="3021"/>
      </w:tblGrid>
      <w:tr w:rsidR="00B83D20" w:rsidRPr="006D5155" w14:paraId="18B89B30" w14:textId="77777777" w:rsidTr="00235B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val="restart"/>
            <w:tcBorders>
              <w:right w:val="single" w:sz="4" w:space="0" w:color="7F7F7F"/>
            </w:tcBorders>
            <w:shd w:val="clear" w:color="auto" w:fill="auto"/>
          </w:tcPr>
          <w:bookmarkEnd w:id="310"/>
          <w:p w14:paraId="7E0EED77" w14:textId="5B829F04" w:rsidR="00B83D20" w:rsidRPr="006D5155" w:rsidRDefault="00B83D20" w:rsidP="00131067">
            <w:pPr>
              <w:rPr>
                <w:sz w:val="18"/>
              </w:rPr>
            </w:pPr>
            <w:r w:rsidRPr="006D5155">
              <w:rPr>
                <w:sz w:val="18"/>
              </w:rPr>
              <w:t>Predicted Variable</w:t>
            </w:r>
          </w:p>
        </w:tc>
        <w:tc>
          <w:tcPr>
            <w:tcW w:w="6042" w:type="dxa"/>
            <w:gridSpan w:val="2"/>
            <w:tcBorders>
              <w:left w:val="single" w:sz="4" w:space="0" w:color="7F7F7F"/>
            </w:tcBorders>
            <w:shd w:val="clear" w:color="auto" w:fill="auto"/>
          </w:tcPr>
          <w:p w14:paraId="59C2941A" w14:textId="537C5DC7" w:rsidR="00B83D20" w:rsidRPr="006D5155" w:rsidRDefault="00601AEB" w:rsidP="00825A01">
            <w:pPr>
              <w:jc w:val="center"/>
              <w:cnfStyle w:val="100000000000" w:firstRow="1" w:lastRow="0" w:firstColumn="0" w:lastColumn="0" w:oddVBand="0" w:evenVBand="0" w:oddHBand="0" w:evenHBand="0" w:firstRowFirstColumn="0" w:firstRowLastColumn="0" w:lastRowFirstColumn="0" w:lastRowLastColumn="0"/>
              <w:rPr>
                <w:sz w:val="18"/>
              </w:rPr>
            </w:pPr>
            <w:r w:rsidRPr="006D5155">
              <w:rPr>
                <w:sz w:val="18"/>
              </w:rPr>
              <w:t xml:space="preserve">Average </w:t>
            </w:r>
            <w:r w:rsidR="00825A01" w:rsidRPr="006D5155">
              <w:rPr>
                <w:sz w:val="18"/>
              </w:rPr>
              <w:t>Prediction</w:t>
            </w:r>
            <w:r w:rsidR="00B83D20" w:rsidRPr="006D5155">
              <w:rPr>
                <w:sz w:val="18"/>
              </w:rPr>
              <w:t xml:space="preserve"> Accuracy</w:t>
            </w:r>
          </w:p>
        </w:tc>
      </w:tr>
      <w:tr w:rsidR="00B83D20" w:rsidRPr="006D5155" w14:paraId="33D63B02" w14:textId="77777777" w:rsidTr="00235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tcBorders>
              <w:right w:val="single" w:sz="4" w:space="0" w:color="7F7F7F"/>
            </w:tcBorders>
            <w:shd w:val="clear" w:color="auto" w:fill="auto"/>
          </w:tcPr>
          <w:p w14:paraId="7D264FEF" w14:textId="77777777" w:rsidR="00B83D20" w:rsidRPr="006D5155" w:rsidRDefault="00B83D20" w:rsidP="00131067">
            <w:pPr>
              <w:rPr>
                <w:sz w:val="18"/>
              </w:rPr>
            </w:pPr>
          </w:p>
        </w:tc>
        <w:tc>
          <w:tcPr>
            <w:tcW w:w="3021" w:type="dxa"/>
            <w:tcBorders>
              <w:left w:val="single" w:sz="4" w:space="0" w:color="7F7F7F"/>
            </w:tcBorders>
            <w:shd w:val="clear" w:color="auto" w:fill="auto"/>
          </w:tcPr>
          <w:p w14:paraId="41D57950" w14:textId="09A0D635" w:rsidR="00B83D20" w:rsidRPr="006D5155" w:rsidRDefault="00B83D20" w:rsidP="00B83D20">
            <w:pPr>
              <w:jc w:val="center"/>
              <w:cnfStyle w:val="000000100000" w:firstRow="0" w:lastRow="0" w:firstColumn="0" w:lastColumn="0" w:oddVBand="0" w:evenVBand="0" w:oddHBand="1" w:evenHBand="0" w:firstRowFirstColumn="0" w:firstRowLastColumn="0" w:lastRowFirstColumn="0" w:lastRowLastColumn="0"/>
              <w:rPr>
                <w:b/>
                <w:sz w:val="18"/>
              </w:rPr>
            </w:pPr>
            <w:r w:rsidRPr="006D5155">
              <w:rPr>
                <w:b/>
                <w:sz w:val="18"/>
              </w:rPr>
              <w:t>Lesion Maps</w:t>
            </w:r>
          </w:p>
        </w:tc>
        <w:tc>
          <w:tcPr>
            <w:tcW w:w="3021" w:type="dxa"/>
            <w:shd w:val="clear" w:color="auto" w:fill="auto"/>
          </w:tcPr>
          <w:p w14:paraId="359BC4B6" w14:textId="61B8171F" w:rsidR="00B83D20" w:rsidRPr="006D5155" w:rsidRDefault="00B83D20" w:rsidP="00090387">
            <w:pPr>
              <w:jc w:val="center"/>
              <w:cnfStyle w:val="000000100000" w:firstRow="0" w:lastRow="0" w:firstColumn="0" w:lastColumn="0" w:oddVBand="0" w:evenVBand="0" w:oddHBand="1" w:evenHBand="0" w:firstRowFirstColumn="0" w:firstRowLastColumn="0" w:lastRowFirstColumn="0" w:lastRowLastColumn="0"/>
              <w:rPr>
                <w:b/>
                <w:sz w:val="18"/>
              </w:rPr>
            </w:pPr>
            <w:r w:rsidRPr="006D5155">
              <w:rPr>
                <w:b/>
                <w:sz w:val="18"/>
              </w:rPr>
              <w:t>Disconnection M</w:t>
            </w:r>
            <w:r w:rsidR="00090387" w:rsidRPr="006D5155">
              <w:rPr>
                <w:b/>
                <w:sz w:val="18"/>
              </w:rPr>
              <w:t>aps</w:t>
            </w:r>
          </w:p>
        </w:tc>
      </w:tr>
      <w:tr w:rsidR="00B83D20" w:rsidRPr="006D5155" w14:paraId="7FFE46D7" w14:textId="77777777" w:rsidTr="00B83D20">
        <w:tc>
          <w:tcPr>
            <w:cnfStyle w:val="001000000000" w:firstRow="0" w:lastRow="0" w:firstColumn="1" w:lastColumn="0" w:oddVBand="0" w:evenVBand="0" w:oddHBand="0" w:evenHBand="0" w:firstRowFirstColumn="0" w:firstRowLastColumn="0" w:lastRowFirstColumn="0" w:lastRowLastColumn="0"/>
            <w:tcW w:w="3020" w:type="dxa"/>
            <w:tcBorders>
              <w:right w:val="single" w:sz="4" w:space="0" w:color="7F7F7F"/>
            </w:tcBorders>
          </w:tcPr>
          <w:p w14:paraId="3CA27ABE" w14:textId="49C16A46" w:rsidR="00B83D20" w:rsidRPr="006D5155" w:rsidRDefault="00B83D20" w:rsidP="00131067">
            <w:pPr>
              <w:rPr>
                <w:sz w:val="18"/>
              </w:rPr>
            </w:pPr>
            <w:r w:rsidRPr="006D5155">
              <w:rPr>
                <w:sz w:val="18"/>
              </w:rPr>
              <w:t>Female vs Male</w:t>
            </w:r>
          </w:p>
        </w:tc>
        <w:tc>
          <w:tcPr>
            <w:tcW w:w="3021" w:type="dxa"/>
            <w:tcBorders>
              <w:left w:val="single" w:sz="4" w:space="0" w:color="7F7F7F"/>
            </w:tcBorders>
          </w:tcPr>
          <w:p w14:paraId="404B9BA6" w14:textId="19A60130" w:rsidR="00B83D20" w:rsidRPr="006D5155"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48.54</w:t>
            </w:r>
            <w:del w:id="311" w:author="Lisa" w:date="2022-09-12T16:11:00Z">
              <w:r w:rsidRPr="006D5155" w:rsidDel="009726D8">
                <w:rPr>
                  <w:sz w:val="18"/>
                </w:rPr>
                <w:delText xml:space="preserve"> </w:delText>
              </w:r>
            </w:del>
            <w:r w:rsidRPr="006D5155">
              <w:rPr>
                <w:sz w:val="18"/>
              </w:rPr>
              <w:t>%</w:t>
            </w:r>
          </w:p>
        </w:tc>
        <w:tc>
          <w:tcPr>
            <w:tcW w:w="3021" w:type="dxa"/>
          </w:tcPr>
          <w:p w14:paraId="2F9EF3DE" w14:textId="08E9A700" w:rsidR="00B83D20" w:rsidRPr="006D5155"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46.60%</w:t>
            </w:r>
          </w:p>
        </w:tc>
      </w:tr>
      <w:tr w:rsidR="00B83D20" w:rsidRPr="006D5155" w14:paraId="7748C8B8" w14:textId="77777777" w:rsidTr="00B83D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Borders>
              <w:right w:val="single" w:sz="4" w:space="0" w:color="7F7F7F"/>
            </w:tcBorders>
          </w:tcPr>
          <w:p w14:paraId="58F092FA" w14:textId="382D4094" w:rsidR="00B83D20" w:rsidRPr="006D5155" w:rsidRDefault="00B83D20" w:rsidP="00131067">
            <w:pPr>
              <w:rPr>
                <w:sz w:val="18"/>
              </w:rPr>
            </w:pPr>
            <w:r w:rsidRPr="006D5155">
              <w:rPr>
                <w:sz w:val="18"/>
              </w:rPr>
              <w:t>Neglect vs Control</w:t>
            </w:r>
          </w:p>
        </w:tc>
        <w:tc>
          <w:tcPr>
            <w:tcW w:w="3021" w:type="dxa"/>
            <w:tcBorders>
              <w:left w:val="single" w:sz="4" w:space="0" w:color="7F7F7F"/>
            </w:tcBorders>
          </w:tcPr>
          <w:p w14:paraId="204357D0" w14:textId="5BD85611" w:rsidR="00B83D20" w:rsidRPr="006D5155" w:rsidRDefault="00B83D20" w:rsidP="00B83D20">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53.40%</w:t>
            </w:r>
          </w:p>
        </w:tc>
        <w:tc>
          <w:tcPr>
            <w:tcW w:w="3021" w:type="dxa"/>
          </w:tcPr>
          <w:p w14:paraId="528C9BFB" w14:textId="5ABA6C95" w:rsidR="00B83D20" w:rsidRPr="006D5155" w:rsidRDefault="00B83D20" w:rsidP="00B83D20">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66.02%</w:t>
            </w:r>
          </w:p>
        </w:tc>
      </w:tr>
      <w:tr w:rsidR="00B83D20" w:rsidRPr="006D5155" w14:paraId="269D6650" w14:textId="77777777" w:rsidTr="00B83D20">
        <w:trPr>
          <w:trHeight w:val="54"/>
        </w:trPr>
        <w:tc>
          <w:tcPr>
            <w:cnfStyle w:val="001000000000" w:firstRow="0" w:lastRow="0" w:firstColumn="1" w:lastColumn="0" w:oddVBand="0" w:evenVBand="0" w:oddHBand="0" w:evenHBand="0" w:firstRowFirstColumn="0" w:firstRowLastColumn="0" w:lastRowFirstColumn="0" w:lastRowLastColumn="0"/>
            <w:tcW w:w="3020" w:type="dxa"/>
            <w:tcBorders>
              <w:right w:val="single" w:sz="4" w:space="0" w:color="7F7F7F"/>
            </w:tcBorders>
          </w:tcPr>
          <w:p w14:paraId="77247839" w14:textId="2F43C3EE" w:rsidR="00B83D20" w:rsidRPr="006D5155" w:rsidRDefault="00B83D20" w:rsidP="00131067">
            <w:pPr>
              <w:rPr>
                <w:sz w:val="18"/>
              </w:rPr>
            </w:pPr>
            <w:proofErr w:type="spellStart"/>
            <w:r w:rsidRPr="006D5155">
              <w:rPr>
                <w:sz w:val="18"/>
              </w:rPr>
              <w:t>FNeg</w:t>
            </w:r>
            <w:proofErr w:type="spellEnd"/>
            <w:r w:rsidRPr="006D5155">
              <w:rPr>
                <w:sz w:val="18"/>
              </w:rPr>
              <w:t xml:space="preserve"> vs </w:t>
            </w:r>
            <w:proofErr w:type="spellStart"/>
            <w:r w:rsidRPr="006D5155">
              <w:rPr>
                <w:sz w:val="18"/>
              </w:rPr>
              <w:t>FCon</w:t>
            </w:r>
            <w:proofErr w:type="spellEnd"/>
            <w:r w:rsidRPr="006D5155">
              <w:rPr>
                <w:sz w:val="18"/>
              </w:rPr>
              <w:t xml:space="preserve"> vs </w:t>
            </w:r>
            <w:proofErr w:type="spellStart"/>
            <w:r w:rsidRPr="006D5155">
              <w:rPr>
                <w:sz w:val="18"/>
              </w:rPr>
              <w:t>MNeg</w:t>
            </w:r>
            <w:proofErr w:type="spellEnd"/>
            <w:r w:rsidRPr="006D5155">
              <w:rPr>
                <w:sz w:val="18"/>
              </w:rPr>
              <w:t xml:space="preserve"> vs </w:t>
            </w:r>
            <w:proofErr w:type="spellStart"/>
            <w:r w:rsidRPr="006D5155">
              <w:rPr>
                <w:sz w:val="18"/>
              </w:rPr>
              <w:t>MCon</w:t>
            </w:r>
            <w:proofErr w:type="spellEnd"/>
          </w:p>
        </w:tc>
        <w:tc>
          <w:tcPr>
            <w:tcW w:w="3021" w:type="dxa"/>
            <w:tcBorders>
              <w:left w:val="single" w:sz="4" w:space="0" w:color="7F7F7F"/>
            </w:tcBorders>
          </w:tcPr>
          <w:p w14:paraId="4D2525E8" w14:textId="4461BBE3" w:rsidR="00B83D20" w:rsidRPr="006D5155"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24.27%</w:t>
            </w:r>
          </w:p>
        </w:tc>
        <w:tc>
          <w:tcPr>
            <w:tcW w:w="3021" w:type="dxa"/>
          </w:tcPr>
          <w:p w14:paraId="252C1138" w14:textId="7D385867" w:rsidR="00B83D20" w:rsidRPr="006D5155"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rPr>
            </w:pPr>
            <w:commentRangeStart w:id="312"/>
            <w:commentRangeStart w:id="313"/>
            <w:commentRangeStart w:id="314"/>
            <w:commentRangeStart w:id="315"/>
            <w:r w:rsidRPr="006D5155">
              <w:rPr>
                <w:sz w:val="18"/>
              </w:rPr>
              <w:t>32.52%</w:t>
            </w:r>
            <w:commentRangeEnd w:id="312"/>
            <w:r w:rsidR="00A31FFC">
              <w:rPr>
                <w:rStyle w:val="Kommentarzeichen"/>
              </w:rPr>
              <w:commentReference w:id="312"/>
            </w:r>
            <w:commentRangeEnd w:id="313"/>
            <w:r w:rsidR="00A31FFC">
              <w:rPr>
                <w:rStyle w:val="Kommentarzeichen"/>
              </w:rPr>
              <w:commentReference w:id="313"/>
            </w:r>
            <w:commentRangeEnd w:id="314"/>
            <w:r w:rsidR="002E6C67">
              <w:rPr>
                <w:rStyle w:val="Kommentarzeichen"/>
              </w:rPr>
              <w:commentReference w:id="314"/>
            </w:r>
            <w:commentRangeEnd w:id="315"/>
            <w:r w:rsidR="002E6C67">
              <w:rPr>
                <w:rStyle w:val="Kommentarzeichen"/>
              </w:rPr>
              <w:commentReference w:id="315"/>
            </w:r>
          </w:p>
        </w:tc>
      </w:tr>
    </w:tbl>
    <w:p w14:paraId="66334361" w14:textId="56E41740" w:rsidR="00A40F89" w:rsidRPr="002428EA" w:rsidRDefault="00FC497E" w:rsidP="002428EA">
      <w:pPr>
        <w:rPr>
          <w:rFonts w:eastAsiaTheme="majorEastAsia"/>
          <w:sz w:val="28"/>
          <w:szCs w:val="28"/>
          <w:lang w:val="en-US"/>
        </w:rPr>
      </w:pPr>
      <w:r w:rsidRPr="006D5155">
        <w:rPr>
          <w:sz w:val="18"/>
        </w:rPr>
        <w:br/>
        <w:t xml:space="preserve">nu-SVC model performances as assessed by average </w:t>
      </w:r>
      <w:commentRangeStart w:id="316"/>
      <w:r w:rsidRPr="006D5155">
        <w:rPr>
          <w:sz w:val="18"/>
        </w:rPr>
        <w:t xml:space="preserve">prediction accuracy </w:t>
      </w:r>
      <w:commentRangeEnd w:id="316"/>
      <w:r w:rsidR="009726D8">
        <w:rPr>
          <w:rStyle w:val="Kommentarzeichen"/>
        </w:rPr>
        <w:commentReference w:id="316"/>
      </w:r>
      <w:r w:rsidRPr="006D5155">
        <w:rPr>
          <w:sz w:val="18"/>
        </w:rPr>
        <w:t>for the models trained on voxel-wise disconnection maps and lesion maps, respectively. Three versions of patient status were predicted: Sex (i.e., Female vs Male), diagnosis (i.e., Neglect vs Control) and sex-specific patient group (i.e., female neglect</w:t>
      </w:r>
      <w:ins w:id="317" w:author="Lisa" w:date="2022-09-12T16:17:00Z">
        <w:r w:rsidR="00252982">
          <w:rPr>
            <w:sz w:val="18"/>
          </w:rPr>
          <w:t xml:space="preserve"> [</w:t>
        </w:r>
        <w:proofErr w:type="spellStart"/>
        <w:r w:rsidR="00252982">
          <w:rPr>
            <w:sz w:val="18"/>
          </w:rPr>
          <w:t>FNeg</w:t>
        </w:r>
        <w:proofErr w:type="spellEnd"/>
        <w:r w:rsidR="00252982">
          <w:rPr>
            <w:sz w:val="18"/>
          </w:rPr>
          <w:t>]</w:t>
        </w:r>
      </w:ins>
      <w:r w:rsidRPr="006D5155">
        <w:rPr>
          <w:sz w:val="18"/>
        </w:rPr>
        <w:t>, female control</w:t>
      </w:r>
      <w:ins w:id="318" w:author="Lisa" w:date="2022-09-12T16:17:00Z">
        <w:r w:rsidR="00252982">
          <w:rPr>
            <w:sz w:val="18"/>
          </w:rPr>
          <w:t xml:space="preserve"> [</w:t>
        </w:r>
        <w:proofErr w:type="spellStart"/>
        <w:r w:rsidR="00252982">
          <w:rPr>
            <w:sz w:val="18"/>
          </w:rPr>
          <w:t>FCon</w:t>
        </w:r>
        <w:proofErr w:type="spellEnd"/>
        <w:r w:rsidR="00252982">
          <w:rPr>
            <w:sz w:val="18"/>
          </w:rPr>
          <w:t>]</w:t>
        </w:r>
      </w:ins>
      <w:r w:rsidRPr="006D5155">
        <w:rPr>
          <w:sz w:val="18"/>
        </w:rPr>
        <w:t>, male neglect</w:t>
      </w:r>
      <w:ins w:id="319" w:author="Lisa" w:date="2022-09-12T16:17:00Z">
        <w:r w:rsidR="00252982">
          <w:rPr>
            <w:sz w:val="18"/>
          </w:rPr>
          <w:t xml:space="preserve"> [</w:t>
        </w:r>
        <w:proofErr w:type="spellStart"/>
        <w:r w:rsidR="00252982">
          <w:rPr>
            <w:sz w:val="18"/>
          </w:rPr>
          <w:t>MNeg</w:t>
        </w:r>
        <w:proofErr w:type="spellEnd"/>
        <w:r w:rsidR="00252982">
          <w:rPr>
            <w:sz w:val="18"/>
          </w:rPr>
          <w:t>]</w:t>
        </w:r>
      </w:ins>
      <w:r w:rsidRPr="006D5155">
        <w:rPr>
          <w:sz w:val="18"/>
        </w:rPr>
        <w:t>, male control</w:t>
      </w:r>
      <w:ins w:id="320" w:author="Lisa" w:date="2022-09-12T16:17:00Z">
        <w:r w:rsidR="00252982">
          <w:rPr>
            <w:sz w:val="18"/>
          </w:rPr>
          <w:t xml:space="preserve"> [</w:t>
        </w:r>
        <w:proofErr w:type="spellStart"/>
        <w:r w:rsidR="00252982">
          <w:rPr>
            <w:sz w:val="18"/>
          </w:rPr>
          <w:t>MCon</w:t>
        </w:r>
        <w:proofErr w:type="spellEnd"/>
        <w:r w:rsidR="00252982">
          <w:rPr>
            <w:sz w:val="18"/>
          </w:rPr>
          <w:t>]</w:t>
        </w:r>
      </w:ins>
      <w:r w:rsidRPr="006D5155">
        <w:rPr>
          <w:sz w:val="18"/>
        </w:rPr>
        <w:t xml:space="preserve">). </w:t>
      </w:r>
      <w:r w:rsidR="00A40F89" w:rsidRPr="002428EA">
        <w:rPr>
          <w:b/>
          <w:bCs/>
        </w:rPr>
        <w:br w:type="page"/>
      </w:r>
    </w:p>
    <w:p w14:paraId="34973CF0" w14:textId="37B53CC9" w:rsidR="00F81109" w:rsidRPr="002428EA" w:rsidRDefault="0089785B" w:rsidP="002428EA">
      <w:pPr>
        <w:pStyle w:val="berschrift2"/>
        <w:rPr>
          <w:b w:val="0"/>
          <w:bCs w:val="0"/>
        </w:rPr>
      </w:pPr>
      <w:bookmarkStart w:id="321" w:name="_Toc112150484"/>
      <w:r w:rsidRPr="0089785B">
        <w:rPr>
          <w:b w:val="0"/>
          <w:bCs w:val="0"/>
        </w:rPr>
        <w:lastRenderedPageBreak/>
        <w:t>References</w:t>
      </w:r>
      <w:bookmarkEnd w:id="321"/>
    </w:p>
    <w:p w14:paraId="7E5F3F3A" w14:textId="32DCBB33" w:rsidR="00F81109" w:rsidRDefault="005F2064" w:rsidP="00346AE4">
      <w:pPr>
        <w:pStyle w:val="StandardWeb"/>
        <w:spacing w:before="0" w:beforeAutospacing="0" w:after="120" w:afterAutospacing="0" w:line="276" w:lineRule="auto"/>
        <w:ind w:left="720" w:hanging="720"/>
        <w:jc w:val="both"/>
        <w:rPr>
          <w:rFonts w:ascii="Ebrima" w:hAnsi="Ebrima" w:cs="Arial"/>
          <w:sz w:val="22"/>
          <w:szCs w:val="22"/>
          <w:lang w:val="de-DE"/>
        </w:rPr>
      </w:pPr>
      <w:bookmarkStart w:id="322" w:name="allen2003"/>
      <w:r w:rsidRPr="003C7472">
        <w:rPr>
          <w:rFonts w:ascii="Ebrima" w:hAnsi="Ebrima" w:cs="Arial"/>
          <w:sz w:val="22"/>
          <w:szCs w:val="22"/>
          <w:lang w:val="en-US"/>
        </w:rPr>
        <w:t xml:space="preserve">Allen, J. S., Damasio, H., Grabowski, T. J., Bruss, J., &amp; Zhang, W. (2003). </w:t>
      </w:r>
      <w:r w:rsidRPr="005F2064">
        <w:rPr>
          <w:rFonts w:ascii="Ebrima" w:hAnsi="Ebrima" w:cs="Arial"/>
          <w:sz w:val="22"/>
          <w:szCs w:val="22"/>
          <w:lang w:val="en-US"/>
        </w:rPr>
        <w:t xml:space="preserve">Sexual dimorphism and asymmetries in the gray–white composition of the human cerebrum. </w:t>
      </w:r>
      <w:proofErr w:type="spellStart"/>
      <w:r w:rsidRPr="004D28F8">
        <w:rPr>
          <w:rFonts w:ascii="Ebrima" w:hAnsi="Ebrima" w:cs="Arial"/>
          <w:sz w:val="22"/>
          <w:szCs w:val="22"/>
          <w:lang w:val="de-DE"/>
        </w:rPr>
        <w:t>NeuroImage</w:t>
      </w:r>
      <w:proofErr w:type="spellEnd"/>
      <w:r w:rsidRPr="004D28F8">
        <w:rPr>
          <w:rFonts w:ascii="Ebrima" w:hAnsi="Ebrima" w:cs="Arial"/>
          <w:sz w:val="22"/>
          <w:szCs w:val="22"/>
          <w:lang w:val="de-DE"/>
        </w:rPr>
        <w:t xml:space="preserve">, 18(4), 880–894. </w:t>
      </w:r>
      <w:r w:rsidR="00CC628C">
        <w:fldChar w:fldCharType="begin"/>
      </w:r>
      <w:r w:rsidR="00CC628C" w:rsidRPr="00CC628C">
        <w:rPr>
          <w:lang w:val="de-DE"/>
          <w:rPrChange w:id="323" w:author="Sperber" w:date="2022-09-15T12:25:00Z">
            <w:rPr/>
          </w:rPrChange>
        </w:rPr>
        <w:instrText xml:space="preserve"> HYPERLINK "https://doi.org/10.1016/s1053-8119(03)00034-x" </w:instrText>
      </w:r>
      <w:r w:rsidR="00CC628C">
        <w:fldChar w:fldCharType="separate"/>
      </w:r>
      <w:r w:rsidRPr="005F2064">
        <w:rPr>
          <w:rStyle w:val="Hyperlink"/>
          <w:rFonts w:ascii="Ebrima" w:hAnsi="Ebrima" w:cs="Arial"/>
          <w:sz w:val="22"/>
          <w:szCs w:val="22"/>
          <w:lang w:val="de-DE"/>
        </w:rPr>
        <w:t>https://doi.org/10.1016/s1053-8119(03)00034-x</w:t>
      </w:r>
      <w:r w:rsidR="00CC628C">
        <w:rPr>
          <w:rStyle w:val="Hyperlink"/>
          <w:rFonts w:ascii="Ebrima" w:hAnsi="Ebrima" w:cs="Arial"/>
          <w:sz w:val="22"/>
          <w:szCs w:val="22"/>
          <w:lang w:val="de-DE"/>
        </w:rPr>
        <w:fldChar w:fldCharType="end"/>
      </w:r>
      <w:r w:rsidRPr="005F2064">
        <w:rPr>
          <w:rFonts w:ascii="Ebrima" w:hAnsi="Ebrima" w:cs="Arial"/>
          <w:sz w:val="22"/>
          <w:szCs w:val="22"/>
          <w:lang w:val="de-DE"/>
        </w:rPr>
        <w:t xml:space="preserve"> </w:t>
      </w:r>
    </w:p>
    <w:p w14:paraId="59066EB7" w14:textId="2009A884" w:rsidR="00812D17" w:rsidRPr="00812D17" w:rsidRDefault="00812D17" w:rsidP="00346AE4">
      <w:pPr>
        <w:pStyle w:val="StandardWeb"/>
        <w:spacing w:before="0" w:beforeAutospacing="0" w:after="120" w:afterAutospacing="0" w:line="276" w:lineRule="auto"/>
        <w:ind w:left="720" w:hanging="720"/>
        <w:jc w:val="both"/>
        <w:rPr>
          <w:rFonts w:ascii="Ebrima" w:hAnsi="Ebrima" w:cs="Arial"/>
          <w:sz w:val="22"/>
          <w:szCs w:val="22"/>
          <w:lang w:val="en-US"/>
        </w:rPr>
      </w:pPr>
      <w:bookmarkStart w:id="324" w:name="andraszewicz2014"/>
      <w:proofErr w:type="spellStart"/>
      <w:r w:rsidRPr="00812D17">
        <w:rPr>
          <w:rFonts w:ascii="Ebrima" w:hAnsi="Ebrima" w:cs="Arial"/>
          <w:sz w:val="22"/>
          <w:szCs w:val="22"/>
          <w:lang w:val="de-DE"/>
        </w:rPr>
        <w:t>Andraszewicz</w:t>
      </w:r>
      <w:proofErr w:type="spellEnd"/>
      <w:r w:rsidRPr="00812D17">
        <w:rPr>
          <w:rFonts w:ascii="Ebrima" w:hAnsi="Ebrima" w:cs="Arial"/>
          <w:sz w:val="22"/>
          <w:szCs w:val="22"/>
          <w:lang w:val="de-DE"/>
        </w:rPr>
        <w:t xml:space="preserve">, S., </w:t>
      </w:r>
      <w:proofErr w:type="spellStart"/>
      <w:r w:rsidRPr="00812D17">
        <w:rPr>
          <w:rFonts w:ascii="Ebrima" w:hAnsi="Ebrima" w:cs="Arial"/>
          <w:sz w:val="22"/>
          <w:szCs w:val="22"/>
          <w:lang w:val="de-DE"/>
        </w:rPr>
        <w:t>Scheibehenne</w:t>
      </w:r>
      <w:proofErr w:type="spellEnd"/>
      <w:r w:rsidRPr="00812D17">
        <w:rPr>
          <w:rFonts w:ascii="Ebrima" w:hAnsi="Ebrima" w:cs="Arial"/>
          <w:sz w:val="22"/>
          <w:szCs w:val="22"/>
          <w:lang w:val="de-DE"/>
        </w:rPr>
        <w:t xml:space="preserve">, B., </w:t>
      </w:r>
      <w:proofErr w:type="spellStart"/>
      <w:r w:rsidRPr="00812D17">
        <w:rPr>
          <w:rFonts w:ascii="Ebrima" w:hAnsi="Ebrima" w:cs="Arial"/>
          <w:sz w:val="22"/>
          <w:szCs w:val="22"/>
          <w:lang w:val="de-DE"/>
        </w:rPr>
        <w:t>Rieskamp</w:t>
      </w:r>
      <w:proofErr w:type="spellEnd"/>
      <w:r w:rsidRPr="00812D17">
        <w:rPr>
          <w:rFonts w:ascii="Ebrima" w:hAnsi="Ebrima" w:cs="Arial"/>
          <w:sz w:val="22"/>
          <w:szCs w:val="22"/>
          <w:lang w:val="de-DE"/>
        </w:rPr>
        <w:t xml:space="preserve">, J., </w:t>
      </w:r>
      <w:proofErr w:type="spellStart"/>
      <w:r w:rsidRPr="00812D17">
        <w:rPr>
          <w:rFonts w:ascii="Ebrima" w:hAnsi="Ebrima" w:cs="Arial"/>
          <w:sz w:val="22"/>
          <w:szCs w:val="22"/>
          <w:lang w:val="de-DE"/>
        </w:rPr>
        <w:t>Grasman</w:t>
      </w:r>
      <w:proofErr w:type="spellEnd"/>
      <w:r w:rsidRPr="00812D17">
        <w:rPr>
          <w:rFonts w:ascii="Ebrima" w:hAnsi="Ebrima" w:cs="Arial"/>
          <w:sz w:val="22"/>
          <w:szCs w:val="22"/>
          <w:lang w:val="de-DE"/>
        </w:rPr>
        <w:t xml:space="preserve">, R., Verhagen, J., &amp; </w:t>
      </w:r>
      <w:proofErr w:type="spellStart"/>
      <w:r w:rsidRPr="00812D17">
        <w:rPr>
          <w:rFonts w:ascii="Ebrima" w:hAnsi="Ebrima" w:cs="Arial"/>
          <w:sz w:val="22"/>
          <w:szCs w:val="22"/>
          <w:lang w:val="de-DE"/>
        </w:rPr>
        <w:t>Wagenmakers</w:t>
      </w:r>
      <w:proofErr w:type="spellEnd"/>
      <w:r w:rsidRPr="00812D17">
        <w:rPr>
          <w:rFonts w:ascii="Ebrima" w:hAnsi="Ebrima" w:cs="Arial"/>
          <w:sz w:val="22"/>
          <w:szCs w:val="22"/>
          <w:lang w:val="de-DE"/>
        </w:rPr>
        <w:t>, E. J. (201</w:t>
      </w:r>
      <w:r>
        <w:rPr>
          <w:rFonts w:ascii="Ebrima" w:hAnsi="Ebrima" w:cs="Arial"/>
          <w:sz w:val="22"/>
          <w:szCs w:val="22"/>
          <w:lang w:val="de-DE"/>
        </w:rPr>
        <w:t>4</w:t>
      </w:r>
      <w:r w:rsidRPr="00812D17">
        <w:rPr>
          <w:rFonts w:ascii="Ebrima" w:hAnsi="Ebrima" w:cs="Arial"/>
          <w:sz w:val="22"/>
          <w:szCs w:val="22"/>
          <w:lang w:val="de-DE"/>
        </w:rPr>
        <w:t xml:space="preserve">). </w:t>
      </w:r>
      <w:r w:rsidRPr="00812D17">
        <w:rPr>
          <w:rFonts w:ascii="Ebrima" w:hAnsi="Ebrima" w:cs="Arial"/>
          <w:sz w:val="22"/>
          <w:szCs w:val="22"/>
          <w:lang w:val="en-US"/>
        </w:rPr>
        <w:t xml:space="preserve">An Introduction to Bayesian Hypothesis Testing for Management Research. Journal of Management, 41(2), 521–543. </w:t>
      </w:r>
      <w:hyperlink r:id="rId40" w:history="1">
        <w:r w:rsidRPr="00243472">
          <w:rPr>
            <w:rStyle w:val="Hyperlink"/>
            <w:rFonts w:ascii="Ebrima" w:hAnsi="Ebrima" w:cs="Arial"/>
            <w:sz w:val="22"/>
            <w:szCs w:val="22"/>
            <w:lang w:val="en-US"/>
          </w:rPr>
          <w:t>https://doi.org/10.1177/0149206314560412</w:t>
        </w:r>
      </w:hyperlink>
      <w:r>
        <w:rPr>
          <w:rFonts w:ascii="Ebrima" w:hAnsi="Ebrima" w:cs="Arial"/>
          <w:sz w:val="22"/>
          <w:szCs w:val="22"/>
          <w:lang w:val="en-US"/>
        </w:rPr>
        <w:t xml:space="preserve"> </w:t>
      </w:r>
    </w:p>
    <w:p w14:paraId="0EAE9198" w14:textId="555CCB01" w:rsidR="00C0607F" w:rsidRDefault="00C0607F" w:rsidP="002C44D8">
      <w:pPr>
        <w:pStyle w:val="StandardWeb"/>
        <w:spacing w:before="0" w:beforeAutospacing="0" w:after="120" w:afterAutospacing="0" w:line="276" w:lineRule="auto"/>
        <w:ind w:left="720" w:hanging="720"/>
        <w:jc w:val="both"/>
        <w:rPr>
          <w:rFonts w:ascii="Ebrima" w:hAnsi="Ebrima" w:cs="Arial"/>
          <w:sz w:val="22"/>
          <w:szCs w:val="22"/>
          <w:lang w:val="en-US"/>
        </w:rPr>
      </w:pPr>
      <w:bookmarkStart w:id="325" w:name="beckerkarnath2010"/>
      <w:bookmarkStart w:id="326" w:name="beschin1997"/>
      <w:bookmarkStart w:id="327" w:name="dehaan2015"/>
      <w:bookmarkStart w:id="328" w:name="gauthier1989"/>
      <w:bookmarkEnd w:id="322"/>
      <w:bookmarkEnd w:id="324"/>
      <w:r w:rsidRPr="00E838ED">
        <w:rPr>
          <w:rFonts w:ascii="Ebrima" w:hAnsi="Ebrima" w:cs="Arial"/>
          <w:sz w:val="22"/>
          <w:szCs w:val="22"/>
          <w:lang w:val="en-US"/>
          <w:rPrChange w:id="329" w:author="Lisa" w:date="2022-09-08T17:11:00Z">
            <w:rPr>
              <w:rFonts w:ascii="Ebrima" w:hAnsi="Ebrima" w:cs="Arial"/>
              <w:sz w:val="22"/>
              <w:szCs w:val="22"/>
              <w:lang w:val="de-DE"/>
            </w:rPr>
          </w:rPrChange>
        </w:rPr>
        <w:t xml:space="preserve">Becker, E., &amp; Karnath, H. O. (2010). </w:t>
      </w:r>
      <w:r w:rsidRPr="00C0607F">
        <w:rPr>
          <w:rFonts w:ascii="Ebrima" w:hAnsi="Ebrima" w:cs="Arial"/>
          <w:sz w:val="22"/>
          <w:szCs w:val="22"/>
          <w:lang w:val="en-US"/>
        </w:rPr>
        <w:t xml:space="preserve">Neuroimaging of eye position reveals spatial neglect. Brain, 133(3), 909–914. </w:t>
      </w:r>
      <w:hyperlink r:id="rId41" w:history="1">
        <w:r w:rsidRPr="006401FB">
          <w:rPr>
            <w:rStyle w:val="Hyperlink"/>
            <w:rFonts w:ascii="Ebrima" w:hAnsi="Ebrima" w:cs="Arial"/>
            <w:sz w:val="22"/>
            <w:szCs w:val="22"/>
            <w:lang w:val="en-US"/>
          </w:rPr>
          <w:t>https://doi.org/10.1093/brain/awq011</w:t>
        </w:r>
      </w:hyperlink>
      <w:r>
        <w:rPr>
          <w:rFonts w:ascii="Ebrima" w:hAnsi="Ebrima" w:cs="Arial"/>
          <w:sz w:val="22"/>
          <w:szCs w:val="22"/>
          <w:lang w:val="en-US"/>
        </w:rPr>
        <w:t xml:space="preserve"> </w:t>
      </w:r>
    </w:p>
    <w:p w14:paraId="63E4B84F" w14:textId="681424B0" w:rsidR="00843B65" w:rsidRPr="00CC628C" w:rsidRDefault="00843B65" w:rsidP="002C44D8">
      <w:pPr>
        <w:pStyle w:val="StandardWeb"/>
        <w:spacing w:before="0" w:beforeAutospacing="0" w:after="120" w:afterAutospacing="0" w:line="276" w:lineRule="auto"/>
        <w:ind w:left="720" w:hanging="720"/>
        <w:rPr>
          <w:rFonts w:ascii="Ebrima" w:hAnsi="Ebrima" w:cs="Arial"/>
          <w:sz w:val="22"/>
          <w:szCs w:val="22"/>
          <w:lang w:val="de-DE"/>
          <w:rPrChange w:id="330" w:author="Sperber" w:date="2022-09-15T12:25:00Z">
            <w:rPr>
              <w:rFonts w:ascii="Ebrima" w:hAnsi="Ebrima" w:cs="Arial"/>
              <w:sz w:val="22"/>
              <w:szCs w:val="22"/>
              <w:lang w:val="de-DE"/>
            </w:rPr>
          </w:rPrChange>
        </w:rPr>
      </w:pPr>
      <w:bookmarkStart w:id="331" w:name="bengtsson2018"/>
      <w:r w:rsidRPr="00843B65">
        <w:rPr>
          <w:rFonts w:ascii="Ebrima" w:hAnsi="Ebrima" w:cs="Arial"/>
          <w:sz w:val="22"/>
          <w:szCs w:val="22"/>
          <w:lang w:val="en-US"/>
        </w:rPr>
        <w:t>Bengtsson</w:t>
      </w:r>
      <w:r>
        <w:rPr>
          <w:rFonts w:ascii="Ebrima" w:hAnsi="Ebrima" w:cs="Arial"/>
          <w:sz w:val="22"/>
          <w:szCs w:val="22"/>
          <w:lang w:val="en-US"/>
        </w:rPr>
        <w:t>, H.</w:t>
      </w:r>
      <w:r w:rsidRPr="00843B65">
        <w:rPr>
          <w:rFonts w:ascii="Ebrima" w:hAnsi="Ebrima" w:cs="Arial"/>
          <w:sz w:val="22"/>
          <w:szCs w:val="22"/>
          <w:lang w:val="en-US"/>
        </w:rPr>
        <w:t xml:space="preserve"> (2018). </w:t>
      </w:r>
      <w:proofErr w:type="spellStart"/>
      <w:r w:rsidRPr="00843B65">
        <w:rPr>
          <w:rFonts w:ascii="Ebrima" w:hAnsi="Ebrima" w:cs="Arial"/>
          <w:sz w:val="22"/>
          <w:szCs w:val="22"/>
          <w:lang w:val="en-US"/>
        </w:rPr>
        <w:t>R.matlab</w:t>
      </w:r>
      <w:proofErr w:type="spellEnd"/>
      <w:r w:rsidRPr="00843B65">
        <w:rPr>
          <w:rFonts w:ascii="Ebrima" w:hAnsi="Ebrima" w:cs="Arial"/>
          <w:sz w:val="22"/>
          <w:szCs w:val="22"/>
          <w:lang w:val="en-US"/>
        </w:rPr>
        <w:t>: Read and Write MAT Files</w:t>
      </w:r>
      <w:r>
        <w:rPr>
          <w:rFonts w:ascii="Ebrima" w:hAnsi="Ebrima" w:cs="Arial"/>
          <w:sz w:val="22"/>
          <w:szCs w:val="22"/>
          <w:lang w:val="en-US"/>
        </w:rPr>
        <w:t xml:space="preserve"> and Call MATLAB from Within R. </w:t>
      </w:r>
      <w:r>
        <w:rPr>
          <w:rFonts w:ascii="Ebrima" w:hAnsi="Ebrima" w:cs="Arial"/>
          <w:sz w:val="22"/>
          <w:szCs w:val="22"/>
          <w:lang w:val="en-US"/>
        </w:rPr>
        <w:br/>
      </w:r>
      <w:r w:rsidRPr="00843B65">
        <w:rPr>
          <w:rFonts w:ascii="Ebrima" w:hAnsi="Ebrima" w:cs="Arial"/>
          <w:sz w:val="22"/>
          <w:szCs w:val="22"/>
          <w:lang w:val="de-DE"/>
        </w:rPr>
        <w:t xml:space="preserve">R </w:t>
      </w:r>
      <w:proofErr w:type="spellStart"/>
      <w:r w:rsidRPr="00843B65">
        <w:rPr>
          <w:rFonts w:ascii="Ebrima" w:hAnsi="Ebrima" w:cs="Arial"/>
          <w:sz w:val="22"/>
          <w:szCs w:val="22"/>
          <w:lang w:val="de-DE"/>
        </w:rPr>
        <w:t>package</w:t>
      </w:r>
      <w:proofErr w:type="spellEnd"/>
      <w:r w:rsidRPr="00843B65">
        <w:rPr>
          <w:rFonts w:ascii="Ebrima" w:hAnsi="Ebrima" w:cs="Arial"/>
          <w:sz w:val="22"/>
          <w:szCs w:val="22"/>
          <w:lang w:val="de-DE"/>
        </w:rPr>
        <w:t xml:space="preserve"> </w:t>
      </w:r>
      <w:proofErr w:type="spellStart"/>
      <w:r w:rsidRPr="00843B65">
        <w:rPr>
          <w:rFonts w:ascii="Ebrima" w:hAnsi="Ebrima" w:cs="Arial"/>
          <w:sz w:val="22"/>
          <w:szCs w:val="22"/>
          <w:lang w:val="de-DE"/>
        </w:rPr>
        <w:t>version</w:t>
      </w:r>
      <w:proofErr w:type="spellEnd"/>
      <w:r w:rsidRPr="00843B65">
        <w:rPr>
          <w:rFonts w:ascii="Ebrima" w:hAnsi="Ebrima" w:cs="Arial"/>
          <w:sz w:val="22"/>
          <w:szCs w:val="22"/>
          <w:lang w:val="de-DE"/>
        </w:rPr>
        <w:t xml:space="preserve"> 3.6.2. </w:t>
      </w:r>
      <w:r w:rsidR="00787CAD">
        <w:rPr>
          <w:rStyle w:val="Hyperlink"/>
          <w:rFonts w:ascii="Ebrima" w:hAnsi="Ebrima" w:cs="Arial"/>
          <w:sz w:val="22"/>
          <w:szCs w:val="22"/>
          <w:lang w:val="de-DE"/>
        </w:rPr>
        <w:fldChar w:fldCharType="begin"/>
      </w:r>
      <w:r w:rsidR="00787CAD">
        <w:rPr>
          <w:rStyle w:val="Hyperlink"/>
          <w:rFonts w:ascii="Ebrima" w:hAnsi="Ebrima" w:cs="Arial"/>
          <w:sz w:val="22"/>
          <w:szCs w:val="22"/>
          <w:lang w:val="de-DE"/>
        </w:rPr>
        <w:instrText xml:space="preserve"> HYPERLINK "https://CRAN.R-project.org/package=R.matlab" </w:instrText>
      </w:r>
      <w:r w:rsidR="00787CAD">
        <w:rPr>
          <w:rStyle w:val="Hyperlink"/>
          <w:rFonts w:ascii="Ebrima" w:hAnsi="Ebrima" w:cs="Arial"/>
          <w:sz w:val="22"/>
          <w:szCs w:val="22"/>
          <w:lang w:val="de-DE"/>
        </w:rPr>
        <w:fldChar w:fldCharType="separate"/>
      </w:r>
      <w:r w:rsidRPr="00CC628C">
        <w:rPr>
          <w:rStyle w:val="Hyperlink"/>
          <w:rFonts w:ascii="Ebrima" w:hAnsi="Ebrima" w:cs="Arial"/>
          <w:sz w:val="22"/>
          <w:szCs w:val="22"/>
          <w:lang w:val="de-DE"/>
          <w:rPrChange w:id="332" w:author="Sperber" w:date="2022-09-15T12:25:00Z">
            <w:rPr>
              <w:rStyle w:val="Hyperlink"/>
              <w:rFonts w:ascii="Ebrima" w:hAnsi="Ebrima" w:cs="Arial"/>
              <w:sz w:val="22"/>
              <w:szCs w:val="22"/>
              <w:lang w:val="de-DE"/>
            </w:rPr>
          </w:rPrChange>
        </w:rPr>
        <w:t>https://CRAN.R-project.org/package=R.matlab</w:t>
      </w:r>
      <w:r w:rsidR="00787CAD">
        <w:rPr>
          <w:rStyle w:val="Hyperlink"/>
          <w:rFonts w:ascii="Ebrima" w:hAnsi="Ebrima" w:cs="Arial"/>
          <w:sz w:val="22"/>
          <w:szCs w:val="22"/>
          <w:lang w:val="de-DE"/>
        </w:rPr>
        <w:fldChar w:fldCharType="end"/>
      </w:r>
      <w:r w:rsidRPr="00CC628C">
        <w:rPr>
          <w:rFonts w:ascii="Ebrima" w:hAnsi="Ebrima" w:cs="Arial"/>
          <w:sz w:val="22"/>
          <w:szCs w:val="22"/>
          <w:lang w:val="de-DE"/>
          <w:rPrChange w:id="333" w:author="Sperber" w:date="2022-09-15T12:25:00Z">
            <w:rPr>
              <w:rFonts w:ascii="Ebrima" w:hAnsi="Ebrima" w:cs="Arial"/>
              <w:sz w:val="22"/>
              <w:szCs w:val="22"/>
              <w:lang w:val="de-DE"/>
            </w:rPr>
          </w:rPrChange>
        </w:rPr>
        <w:t xml:space="preserve"> </w:t>
      </w:r>
    </w:p>
    <w:bookmarkEnd w:id="325"/>
    <w:bookmarkEnd w:id="331"/>
    <w:p w14:paraId="0435A065" w14:textId="0A62E317" w:rsidR="009F4AD7" w:rsidRDefault="009F4AD7" w:rsidP="002C44D8">
      <w:pPr>
        <w:pStyle w:val="StandardWeb"/>
        <w:spacing w:before="0" w:beforeAutospacing="0" w:after="120" w:afterAutospacing="0" w:line="276" w:lineRule="auto"/>
        <w:ind w:left="720" w:hanging="720"/>
        <w:jc w:val="both"/>
        <w:rPr>
          <w:rFonts w:ascii="Ebrima" w:hAnsi="Ebrima" w:cs="Arial"/>
          <w:sz w:val="22"/>
          <w:szCs w:val="22"/>
          <w:lang w:val="en-US"/>
        </w:rPr>
      </w:pPr>
      <w:proofErr w:type="spellStart"/>
      <w:r w:rsidRPr="009F4AD7">
        <w:rPr>
          <w:rFonts w:ascii="Ebrima" w:hAnsi="Ebrima" w:cs="Arial"/>
          <w:sz w:val="22"/>
          <w:szCs w:val="22"/>
          <w:lang w:val="en-US"/>
        </w:rPr>
        <w:t>Beschin</w:t>
      </w:r>
      <w:proofErr w:type="spellEnd"/>
      <w:r w:rsidRPr="009F4AD7">
        <w:rPr>
          <w:rFonts w:ascii="Ebrima" w:hAnsi="Ebrima" w:cs="Arial"/>
          <w:sz w:val="22"/>
          <w:szCs w:val="22"/>
          <w:lang w:val="en-US"/>
        </w:rPr>
        <w:t xml:space="preserve">, N., </w:t>
      </w:r>
      <w:proofErr w:type="spellStart"/>
      <w:r w:rsidRPr="009F4AD7">
        <w:rPr>
          <w:rFonts w:ascii="Ebrima" w:hAnsi="Ebrima" w:cs="Arial"/>
          <w:sz w:val="22"/>
          <w:szCs w:val="22"/>
          <w:lang w:val="en-US"/>
        </w:rPr>
        <w:t>Cocchini</w:t>
      </w:r>
      <w:proofErr w:type="spellEnd"/>
      <w:r w:rsidRPr="009F4AD7">
        <w:rPr>
          <w:rFonts w:ascii="Ebrima" w:hAnsi="Ebrima" w:cs="Arial"/>
          <w:sz w:val="22"/>
          <w:szCs w:val="22"/>
          <w:lang w:val="en-US"/>
        </w:rPr>
        <w:t xml:space="preserve">, G., </w:t>
      </w:r>
      <w:proofErr w:type="spellStart"/>
      <w:proofErr w:type="gramStart"/>
      <w:r w:rsidRPr="009F4AD7">
        <w:rPr>
          <w:rFonts w:ascii="Ebrima" w:hAnsi="Ebrima" w:cs="Arial"/>
          <w:sz w:val="22"/>
          <w:szCs w:val="22"/>
          <w:lang w:val="en-US"/>
        </w:rPr>
        <w:t>della</w:t>
      </w:r>
      <w:proofErr w:type="spellEnd"/>
      <w:proofErr w:type="gramEnd"/>
      <w:r w:rsidRPr="009F4AD7">
        <w:rPr>
          <w:rFonts w:ascii="Ebrima" w:hAnsi="Ebrima" w:cs="Arial"/>
          <w:sz w:val="22"/>
          <w:szCs w:val="22"/>
          <w:lang w:val="en-US"/>
        </w:rPr>
        <w:t xml:space="preserve"> Sala, S., &amp; </w:t>
      </w:r>
      <w:proofErr w:type="spellStart"/>
      <w:r w:rsidRPr="009F4AD7">
        <w:rPr>
          <w:rFonts w:ascii="Ebrima" w:hAnsi="Ebrima" w:cs="Arial"/>
          <w:sz w:val="22"/>
          <w:szCs w:val="22"/>
          <w:lang w:val="en-US"/>
        </w:rPr>
        <w:t>Logie</w:t>
      </w:r>
      <w:proofErr w:type="spellEnd"/>
      <w:r w:rsidRPr="009F4AD7">
        <w:rPr>
          <w:rFonts w:ascii="Ebrima" w:hAnsi="Ebrima" w:cs="Arial"/>
          <w:sz w:val="22"/>
          <w:szCs w:val="22"/>
          <w:lang w:val="en-US"/>
        </w:rPr>
        <w:t xml:space="preserve">, R. H. (1997). What the Eyes Perceive, The Brain Ignores: A Case of Pure Unilateral Representational Neglect. Cortex, 33(1), 3–26. </w:t>
      </w:r>
      <w:hyperlink r:id="rId42" w:history="1">
        <w:r w:rsidRPr="00A708D4">
          <w:rPr>
            <w:rStyle w:val="Hyperlink"/>
            <w:rFonts w:ascii="Ebrima" w:hAnsi="Ebrima" w:cs="Arial"/>
            <w:sz w:val="22"/>
            <w:szCs w:val="22"/>
            <w:lang w:val="en-US"/>
          </w:rPr>
          <w:t>https://doi.org/10.1016/s0010-9452(97)80002-0</w:t>
        </w:r>
      </w:hyperlink>
      <w:r>
        <w:rPr>
          <w:rFonts w:ascii="Ebrima" w:hAnsi="Ebrima" w:cs="Arial"/>
          <w:sz w:val="22"/>
          <w:szCs w:val="22"/>
          <w:lang w:val="en-US"/>
        </w:rPr>
        <w:t xml:space="preserve"> </w:t>
      </w:r>
    </w:p>
    <w:p w14:paraId="017730F2" w14:textId="6DA28AED" w:rsidR="009F4AD7" w:rsidRDefault="009F4AD7"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34" w:name="bisiachluzzatti1978"/>
      <w:proofErr w:type="spellStart"/>
      <w:r w:rsidRPr="009F4AD7">
        <w:rPr>
          <w:rFonts w:ascii="Ebrima" w:hAnsi="Ebrima" w:cs="Arial"/>
          <w:sz w:val="22"/>
          <w:szCs w:val="22"/>
          <w:lang w:val="en-US"/>
        </w:rPr>
        <w:t>Bisiach</w:t>
      </w:r>
      <w:proofErr w:type="spellEnd"/>
      <w:r w:rsidRPr="009F4AD7">
        <w:rPr>
          <w:rFonts w:ascii="Ebrima" w:hAnsi="Ebrima" w:cs="Arial"/>
          <w:sz w:val="22"/>
          <w:szCs w:val="22"/>
          <w:lang w:val="en-US"/>
        </w:rPr>
        <w:t xml:space="preserve">, E., &amp; </w:t>
      </w:r>
      <w:proofErr w:type="spellStart"/>
      <w:r w:rsidRPr="009F4AD7">
        <w:rPr>
          <w:rFonts w:ascii="Ebrima" w:hAnsi="Ebrima" w:cs="Arial"/>
          <w:sz w:val="22"/>
          <w:szCs w:val="22"/>
          <w:lang w:val="en-US"/>
        </w:rPr>
        <w:t>Luzzatti</w:t>
      </w:r>
      <w:proofErr w:type="spellEnd"/>
      <w:r w:rsidRPr="009F4AD7">
        <w:rPr>
          <w:rFonts w:ascii="Ebrima" w:hAnsi="Ebrima" w:cs="Arial"/>
          <w:sz w:val="22"/>
          <w:szCs w:val="22"/>
          <w:lang w:val="en-US"/>
        </w:rPr>
        <w:t xml:space="preserve">, C. (1978). Unilateral Neglect of Representational Space. Cortex, 14(1), 129–133. </w:t>
      </w:r>
      <w:hyperlink r:id="rId43" w:history="1">
        <w:r w:rsidRPr="00A708D4">
          <w:rPr>
            <w:rStyle w:val="Hyperlink"/>
            <w:rFonts w:ascii="Ebrima" w:hAnsi="Ebrima" w:cs="Arial"/>
            <w:sz w:val="22"/>
            <w:szCs w:val="22"/>
            <w:lang w:val="en-US"/>
          </w:rPr>
          <w:t>https://doi.org/10.1016/s0010-9452(78)80016-1</w:t>
        </w:r>
      </w:hyperlink>
      <w:r>
        <w:rPr>
          <w:rFonts w:ascii="Ebrima" w:hAnsi="Ebrima" w:cs="Arial"/>
          <w:sz w:val="22"/>
          <w:szCs w:val="22"/>
          <w:lang w:val="en-US"/>
        </w:rPr>
        <w:t xml:space="preserve"> </w:t>
      </w:r>
    </w:p>
    <w:p w14:paraId="0FB89512" w14:textId="7B153C3D" w:rsidR="00D33E86" w:rsidRDefault="00D33E86"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35" w:name="boespflug2011"/>
      <w:proofErr w:type="spellStart"/>
      <w:r w:rsidRPr="00D33E86">
        <w:rPr>
          <w:rFonts w:ascii="Ebrima" w:hAnsi="Ebrima" w:cs="Arial"/>
          <w:sz w:val="22"/>
          <w:szCs w:val="22"/>
          <w:lang w:val="en-US"/>
        </w:rPr>
        <w:t>Boespflug</w:t>
      </w:r>
      <w:proofErr w:type="spellEnd"/>
      <w:r w:rsidRPr="00D33E86">
        <w:rPr>
          <w:rFonts w:ascii="Ebrima" w:hAnsi="Ebrima" w:cs="Arial"/>
          <w:sz w:val="22"/>
          <w:szCs w:val="22"/>
          <w:lang w:val="en-US"/>
        </w:rPr>
        <w:t xml:space="preserve">, E. L., Storrs, J. M., </w:t>
      </w:r>
      <w:proofErr w:type="spellStart"/>
      <w:r w:rsidRPr="00D33E86">
        <w:rPr>
          <w:rFonts w:ascii="Ebrima" w:hAnsi="Ebrima" w:cs="Arial"/>
          <w:sz w:val="22"/>
          <w:szCs w:val="22"/>
          <w:lang w:val="en-US"/>
        </w:rPr>
        <w:t>Allendorfer</w:t>
      </w:r>
      <w:proofErr w:type="spellEnd"/>
      <w:r w:rsidRPr="00D33E86">
        <w:rPr>
          <w:rFonts w:ascii="Ebrima" w:hAnsi="Ebrima" w:cs="Arial"/>
          <w:sz w:val="22"/>
          <w:szCs w:val="22"/>
          <w:lang w:val="en-US"/>
        </w:rPr>
        <w:t xml:space="preserve">, J. B., Lamy, M., </w:t>
      </w:r>
      <w:proofErr w:type="spellStart"/>
      <w:r w:rsidRPr="00D33E86">
        <w:rPr>
          <w:rFonts w:ascii="Ebrima" w:hAnsi="Ebrima" w:cs="Arial"/>
          <w:sz w:val="22"/>
          <w:szCs w:val="22"/>
          <w:lang w:val="en-US"/>
        </w:rPr>
        <w:t>Eliassen</w:t>
      </w:r>
      <w:proofErr w:type="spellEnd"/>
      <w:r w:rsidRPr="00D33E86">
        <w:rPr>
          <w:rFonts w:ascii="Ebrima" w:hAnsi="Ebrima" w:cs="Arial"/>
          <w:sz w:val="22"/>
          <w:szCs w:val="22"/>
          <w:lang w:val="en-US"/>
        </w:rPr>
        <w:t xml:space="preserve">, J. C., &amp; Page, S. (2011). Mean diffusivity as a potential diffusion tensor biomarker of motor rehabilitation after electrical stimulation incorporating task specific exercise in stroke: a pilot study. Brain Imaging and Behavior, 8(3), 359–369. </w:t>
      </w:r>
      <w:hyperlink r:id="rId44" w:history="1">
        <w:r w:rsidRPr="00252B60">
          <w:rPr>
            <w:rStyle w:val="Hyperlink"/>
            <w:rFonts w:ascii="Ebrima" w:hAnsi="Ebrima" w:cs="Arial"/>
            <w:sz w:val="22"/>
            <w:szCs w:val="22"/>
            <w:lang w:val="en-US"/>
          </w:rPr>
          <w:t>https://doi.org/10.1007/s11682-011-9144-1</w:t>
        </w:r>
      </w:hyperlink>
      <w:r>
        <w:rPr>
          <w:rFonts w:ascii="Ebrima" w:hAnsi="Ebrima" w:cs="Arial"/>
          <w:sz w:val="22"/>
          <w:szCs w:val="22"/>
          <w:lang w:val="en-US"/>
        </w:rPr>
        <w:t xml:space="preserve"> </w:t>
      </w:r>
    </w:p>
    <w:p w14:paraId="73EFF415" w14:textId="7A15E079" w:rsidR="00D23577" w:rsidRDefault="00A579A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36" w:name="bonkhoff2021"/>
      <w:bookmarkEnd w:id="335"/>
      <w:proofErr w:type="spellStart"/>
      <w:r w:rsidRPr="00A579A3">
        <w:rPr>
          <w:rFonts w:ascii="Ebrima" w:hAnsi="Ebrima" w:cs="Arial"/>
          <w:sz w:val="22"/>
          <w:szCs w:val="22"/>
          <w:lang w:val="en-US"/>
        </w:rPr>
        <w:t>Bonkhoff</w:t>
      </w:r>
      <w:proofErr w:type="spellEnd"/>
      <w:r w:rsidRPr="00A579A3">
        <w:rPr>
          <w:rFonts w:ascii="Ebrima" w:hAnsi="Ebrima" w:cs="Arial"/>
          <w:sz w:val="22"/>
          <w:szCs w:val="22"/>
          <w:lang w:val="en-US"/>
        </w:rPr>
        <w:t xml:space="preserve">, A. K., Schirmer, M. D., </w:t>
      </w:r>
      <w:proofErr w:type="spellStart"/>
      <w:r w:rsidRPr="00A579A3">
        <w:rPr>
          <w:rFonts w:ascii="Ebrima" w:hAnsi="Ebrima" w:cs="Arial"/>
          <w:sz w:val="22"/>
          <w:szCs w:val="22"/>
          <w:lang w:val="en-US"/>
        </w:rPr>
        <w:t>Bretzner</w:t>
      </w:r>
      <w:proofErr w:type="spellEnd"/>
      <w:r w:rsidRPr="00A579A3">
        <w:rPr>
          <w:rFonts w:ascii="Ebrima" w:hAnsi="Ebrima" w:cs="Arial"/>
          <w:sz w:val="22"/>
          <w:szCs w:val="22"/>
          <w:lang w:val="en-US"/>
        </w:rPr>
        <w:t xml:space="preserve">, M., Hong, S., </w:t>
      </w:r>
      <w:proofErr w:type="spellStart"/>
      <w:r w:rsidRPr="00A579A3">
        <w:rPr>
          <w:rFonts w:ascii="Ebrima" w:hAnsi="Ebrima" w:cs="Arial"/>
          <w:sz w:val="22"/>
          <w:szCs w:val="22"/>
          <w:lang w:val="en-US"/>
        </w:rPr>
        <w:t>Regenhardt</w:t>
      </w:r>
      <w:proofErr w:type="spellEnd"/>
      <w:r w:rsidRPr="00A579A3">
        <w:rPr>
          <w:rFonts w:ascii="Ebrima" w:hAnsi="Ebrima" w:cs="Arial"/>
          <w:sz w:val="22"/>
          <w:szCs w:val="22"/>
          <w:lang w:val="en-US"/>
        </w:rPr>
        <w:t xml:space="preserve">, R. W., </w:t>
      </w:r>
      <w:proofErr w:type="spellStart"/>
      <w:r w:rsidRPr="00A579A3">
        <w:rPr>
          <w:rFonts w:ascii="Ebrima" w:hAnsi="Ebrima" w:cs="Arial"/>
          <w:sz w:val="22"/>
          <w:szCs w:val="22"/>
          <w:lang w:val="en-US"/>
        </w:rPr>
        <w:t>Brudfors</w:t>
      </w:r>
      <w:proofErr w:type="spellEnd"/>
      <w:r w:rsidRPr="00A579A3">
        <w:rPr>
          <w:rFonts w:ascii="Ebrima" w:hAnsi="Ebrima" w:cs="Arial"/>
          <w:sz w:val="22"/>
          <w:szCs w:val="22"/>
          <w:lang w:val="en-US"/>
        </w:rPr>
        <w:t xml:space="preserve">, M., Donahue, K. L., </w:t>
      </w:r>
      <w:proofErr w:type="spellStart"/>
      <w:r w:rsidRPr="00A579A3">
        <w:rPr>
          <w:rFonts w:ascii="Ebrima" w:hAnsi="Ebrima" w:cs="Arial"/>
          <w:sz w:val="22"/>
          <w:szCs w:val="22"/>
          <w:lang w:val="en-US"/>
        </w:rPr>
        <w:t>Nardin</w:t>
      </w:r>
      <w:proofErr w:type="spellEnd"/>
      <w:r w:rsidRPr="00A579A3">
        <w:rPr>
          <w:rFonts w:ascii="Ebrima" w:hAnsi="Ebrima" w:cs="Arial"/>
          <w:sz w:val="22"/>
          <w:szCs w:val="22"/>
          <w:lang w:val="en-US"/>
        </w:rPr>
        <w:t xml:space="preserve">, M. J., Dalca, A. V., Giese, A. K., </w:t>
      </w:r>
      <w:proofErr w:type="spellStart"/>
      <w:r w:rsidRPr="00A579A3">
        <w:rPr>
          <w:rFonts w:ascii="Ebrima" w:hAnsi="Ebrima" w:cs="Arial"/>
          <w:sz w:val="22"/>
          <w:szCs w:val="22"/>
          <w:lang w:val="en-US"/>
        </w:rPr>
        <w:t>Etherton</w:t>
      </w:r>
      <w:proofErr w:type="spellEnd"/>
      <w:r w:rsidRPr="00A579A3">
        <w:rPr>
          <w:rFonts w:ascii="Ebrima" w:hAnsi="Ebrima" w:cs="Arial"/>
          <w:sz w:val="22"/>
          <w:szCs w:val="22"/>
          <w:lang w:val="en-US"/>
        </w:rPr>
        <w:t xml:space="preserve">, M. R., Hancock, B. L., Mocking, S. J. T., McIntosh, E. C., Attia, J., </w:t>
      </w:r>
      <w:proofErr w:type="spellStart"/>
      <w:r w:rsidRPr="00A579A3">
        <w:rPr>
          <w:rFonts w:ascii="Ebrima" w:hAnsi="Ebrima" w:cs="Arial"/>
          <w:sz w:val="22"/>
          <w:szCs w:val="22"/>
          <w:lang w:val="en-US"/>
        </w:rPr>
        <w:t>Benavente</w:t>
      </w:r>
      <w:proofErr w:type="spellEnd"/>
      <w:r w:rsidRPr="00A579A3">
        <w:rPr>
          <w:rFonts w:ascii="Ebrima" w:hAnsi="Ebrima" w:cs="Arial"/>
          <w:sz w:val="22"/>
          <w:szCs w:val="22"/>
          <w:lang w:val="en-US"/>
        </w:rPr>
        <w:t xml:space="preserve">, O. R., Bevan, S., Cole, J. W., </w:t>
      </w:r>
      <w:proofErr w:type="spellStart"/>
      <w:r w:rsidRPr="00A579A3">
        <w:rPr>
          <w:rFonts w:ascii="Ebrima" w:hAnsi="Ebrima" w:cs="Arial"/>
          <w:sz w:val="22"/>
          <w:szCs w:val="22"/>
          <w:lang w:val="en-US"/>
        </w:rPr>
        <w:t>Donatti</w:t>
      </w:r>
      <w:proofErr w:type="spellEnd"/>
      <w:r w:rsidRPr="00A579A3">
        <w:rPr>
          <w:rFonts w:ascii="Ebrima" w:hAnsi="Ebrima" w:cs="Arial"/>
          <w:sz w:val="22"/>
          <w:szCs w:val="22"/>
          <w:lang w:val="en-US"/>
        </w:rPr>
        <w:t xml:space="preserve">, A., . . . </w:t>
      </w:r>
      <w:proofErr w:type="spellStart"/>
      <w:r w:rsidRPr="00A579A3">
        <w:rPr>
          <w:rFonts w:ascii="Ebrima" w:hAnsi="Ebrima" w:cs="Arial"/>
          <w:sz w:val="22"/>
          <w:szCs w:val="22"/>
          <w:lang w:val="en-US"/>
        </w:rPr>
        <w:t>Rost</w:t>
      </w:r>
      <w:proofErr w:type="spellEnd"/>
      <w:r w:rsidRPr="00A579A3">
        <w:rPr>
          <w:rFonts w:ascii="Ebrima" w:hAnsi="Ebrima" w:cs="Arial"/>
          <w:sz w:val="22"/>
          <w:szCs w:val="22"/>
          <w:lang w:val="en-US"/>
        </w:rPr>
        <w:t xml:space="preserve">, N. S. (2021). Outcome after acute ischemic stroke is linked to sex-specific lesion patterns. Nature Communications, 12(1). </w:t>
      </w:r>
      <w:hyperlink r:id="rId45" w:history="1">
        <w:r w:rsidRPr="0033763D">
          <w:rPr>
            <w:rStyle w:val="Hyperlink"/>
            <w:rFonts w:ascii="Ebrima" w:hAnsi="Ebrima" w:cs="Arial"/>
            <w:sz w:val="22"/>
            <w:szCs w:val="22"/>
            <w:lang w:val="en-US"/>
          </w:rPr>
          <w:t>https://doi.org/10.1038/s41467-021-23492-3</w:t>
        </w:r>
      </w:hyperlink>
      <w:r>
        <w:rPr>
          <w:rFonts w:ascii="Ebrima" w:hAnsi="Ebrima" w:cs="Arial"/>
          <w:sz w:val="22"/>
          <w:szCs w:val="22"/>
          <w:lang w:val="en-US"/>
        </w:rPr>
        <w:t xml:space="preserve"> </w:t>
      </w:r>
    </w:p>
    <w:p w14:paraId="7CD69C42" w14:textId="4D0B2A60" w:rsidR="00832BF8" w:rsidRDefault="00832BF8"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37" w:name="bowen1999"/>
      <w:r w:rsidRPr="00832BF8">
        <w:rPr>
          <w:rFonts w:ascii="Ebrima" w:hAnsi="Ebrima" w:cs="Arial"/>
          <w:sz w:val="22"/>
          <w:szCs w:val="22"/>
          <w:lang w:val="en-US"/>
        </w:rPr>
        <w:t xml:space="preserve">Bowen, A., McKenna, K., &amp; Tallis, R. C. (1999). Reasons for Variability in the Reported Rate of Occurrence of Unilateral Spatial Neglect After Stroke. Stroke, 30(6), 1196–1202. </w:t>
      </w:r>
      <w:hyperlink r:id="rId46" w:history="1">
        <w:r w:rsidRPr="006401FB">
          <w:rPr>
            <w:rStyle w:val="Hyperlink"/>
            <w:rFonts w:ascii="Ebrima" w:hAnsi="Ebrima" w:cs="Arial"/>
            <w:sz w:val="22"/>
            <w:szCs w:val="22"/>
            <w:lang w:val="en-US"/>
          </w:rPr>
          <w:t>https://doi.org/10.1161/01.str.30.6.1196</w:t>
        </w:r>
      </w:hyperlink>
      <w:r>
        <w:rPr>
          <w:rFonts w:ascii="Ebrima" w:hAnsi="Ebrima" w:cs="Arial"/>
          <w:sz w:val="22"/>
          <w:szCs w:val="22"/>
          <w:lang w:val="en-US"/>
        </w:rPr>
        <w:t xml:space="preserve"> </w:t>
      </w:r>
    </w:p>
    <w:p w14:paraId="40657340" w14:textId="2AF7EA40" w:rsidR="00CB3890" w:rsidRDefault="00CB3890"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38" w:name="broverman1972"/>
      <w:proofErr w:type="spellStart"/>
      <w:r w:rsidRPr="00CB3890">
        <w:rPr>
          <w:rFonts w:ascii="Ebrima" w:hAnsi="Ebrima" w:cs="Arial"/>
          <w:sz w:val="22"/>
          <w:szCs w:val="22"/>
          <w:lang w:val="en-US"/>
        </w:rPr>
        <w:t>Broverman</w:t>
      </w:r>
      <w:proofErr w:type="spellEnd"/>
      <w:r w:rsidRPr="00CB3890">
        <w:rPr>
          <w:rFonts w:ascii="Ebrima" w:hAnsi="Ebrima" w:cs="Arial"/>
          <w:sz w:val="22"/>
          <w:szCs w:val="22"/>
          <w:lang w:val="en-US"/>
        </w:rPr>
        <w:t xml:space="preserve">, I. K., Vogel, S. R., </w:t>
      </w:r>
      <w:proofErr w:type="spellStart"/>
      <w:r w:rsidRPr="00CB3890">
        <w:rPr>
          <w:rFonts w:ascii="Ebrima" w:hAnsi="Ebrima" w:cs="Arial"/>
          <w:sz w:val="22"/>
          <w:szCs w:val="22"/>
          <w:lang w:val="en-US"/>
        </w:rPr>
        <w:t>Broverman</w:t>
      </w:r>
      <w:proofErr w:type="spellEnd"/>
      <w:r w:rsidRPr="00CB3890">
        <w:rPr>
          <w:rFonts w:ascii="Ebrima" w:hAnsi="Ebrima" w:cs="Arial"/>
          <w:sz w:val="22"/>
          <w:szCs w:val="22"/>
          <w:lang w:val="en-US"/>
        </w:rPr>
        <w:t xml:space="preserve">, D. M., Clarkson, F. E., &amp; </w:t>
      </w:r>
      <w:proofErr w:type="spellStart"/>
      <w:r w:rsidRPr="00CB3890">
        <w:rPr>
          <w:rFonts w:ascii="Ebrima" w:hAnsi="Ebrima" w:cs="Arial"/>
          <w:sz w:val="22"/>
          <w:szCs w:val="22"/>
          <w:lang w:val="en-US"/>
        </w:rPr>
        <w:t>Rosenkrantz</w:t>
      </w:r>
      <w:proofErr w:type="spellEnd"/>
      <w:r w:rsidRPr="00CB3890">
        <w:rPr>
          <w:rFonts w:ascii="Ebrima" w:hAnsi="Ebrima" w:cs="Arial"/>
          <w:sz w:val="22"/>
          <w:szCs w:val="22"/>
          <w:lang w:val="en-US"/>
        </w:rPr>
        <w:t xml:space="preserve">, P. S. (1972). Sex-Role Stereotypes: A Current Appraisal. Journal of Social Issues, 28(2), 59–78. </w:t>
      </w:r>
      <w:hyperlink r:id="rId47" w:history="1">
        <w:r w:rsidRPr="00E85F0A">
          <w:rPr>
            <w:rStyle w:val="Hyperlink"/>
            <w:rFonts w:ascii="Ebrima" w:hAnsi="Ebrima" w:cs="Arial"/>
            <w:sz w:val="22"/>
            <w:szCs w:val="22"/>
            <w:lang w:val="en-US"/>
          </w:rPr>
          <w:t>https://doi.org/10.1111/j.1540-4560.1972.tb00018.x</w:t>
        </w:r>
      </w:hyperlink>
      <w:r>
        <w:rPr>
          <w:rFonts w:ascii="Ebrima" w:hAnsi="Ebrima" w:cs="Arial"/>
          <w:sz w:val="22"/>
          <w:szCs w:val="22"/>
          <w:lang w:val="en-US"/>
        </w:rPr>
        <w:t xml:space="preserve"> </w:t>
      </w:r>
    </w:p>
    <w:p w14:paraId="44A84A19" w14:textId="0CF83840" w:rsidR="00D23577" w:rsidRDefault="00D23577"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39" w:name="bushnell2018"/>
      <w:bookmarkEnd w:id="338"/>
      <w:r w:rsidRPr="00D23577">
        <w:rPr>
          <w:rFonts w:ascii="Ebrima" w:hAnsi="Ebrima" w:cs="Arial"/>
          <w:sz w:val="22"/>
          <w:szCs w:val="22"/>
          <w:lang w:val="en-US"/>
        </w:rPr>
        <w:t xml:space="preserve">Bushnell, C. D., Chaturvedi, S., Gage, K. R., </w:t>
      </w:r>
      <w:proofErr w:type="spellStart"/>
      <w:r w:rsidRPr="00D23577">
        <w:rPr>
          <w:rFonts w:ascii="Ebrima" w:hAnsi="Ebrima" w:cs="Arial"/>
          <w:sz w:val="22"/>
          <w:szCs w:val="22"/>
          <w:lang w:val="en-US"/>
        </w:rPr>
        <w:t>Herson</w:t>
      </w:r>
      <w:proofErr w:type="spellEnd"/>
      <w:r w:rsidRPr="00D23577">
        <w:rPr>
          <w:rFonts w:ascii="Ebrima" w:hAnsi="Ebrima" w:cs="Arial"/>
          <w:sz w:val="22"/>
          <w:szCs w:val="22"/>
          <w:lang w:val="en-US"/>
        </w:rPr>
        <w:t xml:space="preserve">, P. S., </w:t>
      </w:r>
      <w:proofErr w:type="spellStart"/>
      <w:r w:rsidRPr="00D23577">
        <w:rPr>
          <w:rFonts w:ascii="Ebrima" w:hAnsi="Ebrima" w:cs="Arial"/>
          <w:sz w:val="22"/>
          <w:szCs w:val="22"/>
          <w:lang w:val="en-US"/>
        </w:rPr>
        <w:t>Hurn</w:t>
      </w:r>
      <w:proofErr w:type="spellEnd"/>
      <w:r w:rsidRPr="00D23577">
        <w:rPr>
          <w:rFonts w:ascii="Ebrima" w:hAnsi="Ebrima" w:cs="Arial"/>
          <w:sz w:val="22"/>
          <w:szCs w:val="22"/>
          <w:lang w:val="en-US"/>
        </w:rPr>
        <w:t xml:space="preserve">, P. D., Jiménez, M. C., </w:t>
      </w:r>
      <w:proofErr w:type="spellStart"/>
      <w:r w:rsidRPr="00D23577">
        <w:rPr>
          <w:rFonts w:ascii="Ebrima" w:hAnsi="Ebrima" w:cs="Arial"/>
          <w:sz w:val="22"/>
          <w:szCs w:val="22"/>
          <w:lang w:val="en-US"/>
        </w:rPr>
        <w:t>Kittner</w:t>
      </w:r>
      <w:proofErr w:type="spellEnd"/>
      <w:r w:rsidRPr="00D23577">
        <w:rPr>
          <w:rFonts w:ascii="Ebrima" w:hAnsi="Ebrima" w:cs="Arial"/>
          <w:sz w:val="22"/>
          <w:szCs w:val="22"/>
          <w:lang w:val="en-US"/>
        </w:rPr>
        <w:t xml:space="preserve">, S. J., Madsen, T. E., McCullough, L. D., McDermott, M., Reeves, M. J. &amp; </w:t>
      </w:r>
      <w:proofErr w:type="spellStart"/>
      <w:r w:rsidRPr="00D23577">
        <w:rPr>
          <w:rFonts w:ascii="Ebrima" w:hAnsi="Ebrima" w:cs="Arial"/>
          <w:sz w:val="22"/>
          <w:szCs w:val="22"/>
          <w:lang w:val="en-US"/>
        </w:rPr>
        <w:t>Rundek</w:t>
      </w:r>
      <w:proofErr w:type="spellEnd"/>
      <w:r w:rsidRPr="00D23577">
        <w:rPr>
          <w:rFonts w:ascii="Ebrima" w:hAnsi="Ebrima" w:cs="Arial"/>
          <w:sz w:val="22"/>
          <w:szCs w:val="22"/>
          <w:lang w:val="en-US"/>
        </w:rPr>
        <w:t xml:space="preserve">, T. (2018). Sex differences in stroke: Challenges and opportunities. Journal of Cerebral Blood Flow &amp; Metabolism, 38(12), 2179–2191. </w:t>
      </w:r>
      <w:hyperlink r:id="rId48" w:history="1">
        <w:r w:rsidRPr="00CA4045">
          <w:rPr>
            <w:rStyle w:val="Hyperlink"/>
            <w:rFonts w:ascii="Ebrima" w:hAnsi="Ebrima" w:cs="Arial"/>
            <w:sz w:val="22"/>
            <w:szCs w:val="22"/>
            <w:lang w:val="en-US"/>
          </w:rPr>
          <w:t>https://doi.org/10.1177/0271678x18793324</w:t>
        </w:r>
      </w:hyperlink>
      <w:r>
        <w:rPr>
          <w:rFonts w:ascii="Ebrima" w:hAnsi="Ebrima" w:cs="Arial"/>
          <w:sz w:val="22"/>
          <w:szCs w:val="22"/>
          <w:lang w:val="en-US"/>
        </w:rPr>
        <w:t xml:space="preserve"> </w:t>
      </w:r>
    </w:p>
    <w:p w14:paraId="461581E8" w14:textId="530D0F52" w:rsidR="009D4510" w:rsidRPr="00FB250F" w:rsidRDefault="00576C77" w:rsidP="00B65A64">
      <w:pPr>
        <w:pStyle w:val="StandardWeb"/>
        <w:spacing w:before="0" w:beforeAutospacing="0" w:after="120" w:afterAutospacing="0" w:line="276" w:lineRule="auto"/>
        <w:ind w:left="720" w:hanging="720"/>
        <w:jc w:val="both"/>
        <w:rPr>
          <w:rFonts w:ascii="Ebrima" w:hAnsi="Ebrima" w:cs="Arial"/>
          <w:sz w:val="22"/>
          <w:szCs w:val="22"/>
          <w:lang w:val="en-US"/>
        </w:rPr>
      </w:pPr>
      <w:bookmarkStart w:id="340" w:name="buxbaum2004"/>
      <w:bookmarkEnd w:id="337"/>
      <w:bookmarkEnd w:id="339"/>
      <w:r w:rsidRPr="00576C77">
        <w:rPr>
          <w:rFonts w:ascii="Ebrima" w:hAnsi="Ebrima" w:cs="Arial"/>
          <w:sz w:val="22"/>
          <w:szCs w:val="22"/>
          <w:lang w:val="en-US"/>
        </w:rPr>
        <w:lastRenderedPageBreak/>
        <w:t xml:space="preserve">Buxbaum, L., Ferraro, M., </w:t>
      </w:r>
      <w:proofErr w:type="spellStart"/>
      <w:r w:rsidRPr="00576C77">
        <w:rPr>
          <w:rFonts w:ascii="Ebrima" w:hAnsi="Ebrima" w:cs="Arial"/>
          <w:sz w:val="22"/>
          <w:szCs w:val="22"/>
          <w:lang w:val="en-US"/>
        </w:rPr>
        <w:t>Veramonti</w:t>
      </w:r>
      <w:proofErr w:type="spellEnd"/>
      <w:r w:rsidRPr="00576C77">
        <w:rPr>
          <w:rFonts w:ascii="Ebrima" w:hAnsi="Ebrima" w:cs="Arial"/>
          <w:sz w:val="22"/>
          <w:szCs w:val="22"/>
          <w:lang w:val="en-US"/>
        </w:rPr>
        <w:t xml:space="preserve">, T., </w:t>
      </w:r>
      <w:proofErr w:type="spellStart"/>
      <w:r w:rsidRPr="00576C77">
        <w:rPr>
          <w:rFonts w:ascii="Ebrima" w:hAnsi="Ebrima" w:cs="Arial"/>
          <w:sz w:val="22"/>
          <w:szCs w:val="22"/>
          <w:lang w:val="en-US"/>
        </w:rPr>
        <w:t>Farne</w:t>
      </w:r>
      <w:proofErr w:type="spellEnd"/>
      <w:r w:rsidRPr="00576C77">
        <w:rPr>
          <w:rFonts w:ascii="Ebrima" w:hAnsi="Ebrima" w:cs="Arial"/>
          <w:sz w:val="22"/>
          <w:szCs w:val="22"/>
          <w:lang w:val="en-US"/>
        </w:rPr>
        <w:t xml:space="preserve">, A., Whyte, J., </w:t>
      </w:r>
      <w:proofErr w:type="spellStart"/>
      <w:r w:rsidRPr="00576C77">
        <w:rPr>
          <w:rFonts w:ascii="Ebrima" w:hAnsi="Ebrima" w:cs="Arial"/>
          <w:sz w:val="22"/>
          <w:szCs w:val="22"/>
          <w:lang w:val="en-US"/>
        </w:rPr>
        <w:t>Ladavas</w:t>
      </w:r>
      <w:proofErr w:type="spellEnd"/>
      <w:r w:rsidRPr="00576C77">
        <w:rPr>
          <w:rFonts w:ascii="Ebrima" w:hAnsi="Ebrima" w:cs="Arial"/>
          <w:sz w:val="22"/>
          <w:szCs w:val="22"/>
          <w:lang w:val="en-US"/>
        </w:rPr>
        <w:t xml:space="preserve">, E., </w:t>
      </w:r>
      <w:proofErr w:type="spellStart"/>
      <w:r w:rsidRPr="00576C77">
        <w:rPr>
          <w:rFonts w:ascii="Ebrima" w:hAnsi="Ebrima" w:cs="Arial"/>
          <w:sz w:val="22"/>
          <w:szCs w:val="22"/>
          <w:lang w:val="en-US"/>
        </w:rPr>
        <w:t>Frassinetti</w:t>
      </w:r>
      <w:proofErr w:type="spellEnd"/>
      <w:r w:rsidRPr="00576C77">
        <w:rPr>
          <w:rFonts w:ascii="Ebrima" w:hAnsi="Ebrima" w:cs="Arial"/>
          <w:sz w:val="22"/>
          <w:szCs w:val="22"/>
          <w:lang w:val="en-US"/>
        </w:rPr>
        <w:t xml:space="preserve">, F., &amp; </w:t>
      </w:r>
      <w:proofErr w:type="spellStart"/>
      <w:r w:rsidRPr="00576C77">
        <w:rPr>
          <w:rFonts w:ascii="Ebrima" w:hAnsi="Ebrima" w:cs="Arial"/>
          <w:sz w:val="22"/>
          <w:szCs w:val="22"/>
          <w:lang w:val="en-US"/>
        </w:rPr>
        <w:t>Coslett</w:t>
      </w:r>
      <w:proofErr w:type="spellEnd"/>
      <w:r w:rsidRPr="00576C77">
        <w:rPr>
          <w:rFonts w:ascii="Ebrima" w:hAnsi="Ebrima" w:cs="Arial"/>
          <w:sz w:val="22"/>
          <w:szCs w:val="22"/>
          <w:lang w:val="en-US"/>
        </w:rPr>
        <w:t xml:space="preserve">, H. (2004). </w:t>
      </w:r>
      <w:proofErr w:type="spellStart"/>
      <w:r w:rsidRPr="00576C77">
        <w:rPr>
          <w:rFonts w:ascii="Ebrima" w:hAnsi="Ebrima" w:cs="Arial"/>
          <w:sz w:val="22"/>
          <w:szCs w:val="22"/>
          <w:lang w:val="en-US"/>
        </w:rPr>
        <w:t>Hemispatial</w:t>
      </w:r>
      <w:proofErr w:type="spellEnd"/>
      <w:r w:rsidRPr="00576C77">
        <w:rPr>
          <w:rFonts w:ascii="Ebrima" w:hAnsi="Ebrima" w:cs="Arial"/>
          <w:sz w:val="22"/>
          <w:szCs w:val="22"/>
          <w:lang w:val="en-US"/>
        </w:rPr>
        <w:t xml:space="preserve"> neglect: Subtypes, neuroanatomy, and disability. Neurology, 62(5), 749–756. </w:t>
      </w:r>
      <w:hyperlink r:id="rId49" w:history="1">
        <w:r w:rsidRPr="006401FB">
          <w:rPr>
            <w:rStyle w:val="Hyperlink"/>
            <w:rFonts w:ascii="Ebrima" w:hAnsi="Ebrima" w:cs="Arial"/>
            <w:sz w:val="22"/>
            <w:szCs w:val="22"/>
            <w:lang w:val="en-US"/>
          </w:rPr>
          <w:t>https://doi.org/10.1212/01.wnl.0000113730.73031.f4</w:t>
        </w:r>
      </w:hyperlink>
      <w:r>
        <w:rPr>
          <w:rFonts w:ascii="Ebrima" w:hAnsi="Ebrima" w:cs="Arial"/>
          <w:sz w:val="22"/>
          <w:szCs w:val="22"/>
          <w:lang w:val="en-US"/>
        </w:rPr>
        <w:t xml:space="preserve"> </w:t>
      </w:r>
      <w:bookmarkStart w:id="341" w:name="changlin2011"/>
    </w:p>
    <w:p w14:paraId="352D2C33" w14:textId="49456BDB" w:rsidR="009D4510" w:rsidRPr="00FB250F" w:rsidRDefault="009D4510" w:rsidP="006A0EFC">
      <w:pPr>
        <w:pStyle w:val="StandardWeb"/>
        <w:spacing w:after="120" w:line="276" w:lineRule="auto"/>
        <w:ind w:left="720" w:hanging="720"/>
        <w:jc w:val="both"/>
        <w:rPr>
          <w:rFonts w:ascii="Ebrima" w:hAnsi="Ebrima" w:cs="Arial"/>
          <w:sz w:val="22"/>
          <w:szCs w:val="22"/>
          <w:lang w:val="en-US"/>
        </w:rPr>
      </w:pPr>
      <w:bookmarkStart w:id="342" w:name="catanithiebautdeschotten2008"/>
      <w:proofErr w:type="spellStart"/>
      <w:r w:rsidRPr="009D4510">
        <w:rPr>
          <w:rFonts w:ascii="Ebrima" w:hAnsi="Ebrima" w:cs="Arial"/>
          <w:sz w:val="22"/>
          <w:szCs w:val="22"/>
          <w:lang w:val="de-DE"/>
        </w:rPr>
        <w:t>Catani</w:t>
      </w:r>
      <w:proofErr w:type="spellEnd"/>
      <w:r w:rsidRPr="009D4510">
        <w:rPr>
          <w:rFonts w:ascii="Ebrima" w:hAnsi="Ebrima" w:cs="Arial"/>
          <w:sz w:val="22"/>
          <w:szCs w:val="22"/>
          <w:lang w:val="de-DE"/>
        </w:rPr>
        <w:t xml:space="preserve">, M. &amp; </w:t>
      </w:r>
      <w:proofErr w:type="spellStart"/>
      <w:r w:rsidRPr="009D4510">
        <w:rPr>
          <w:rFonts w:ascii="Ebrima" w:hAnsi="Ebrima" w:cs="Arial"/>
          <w:sz w:val="22"/>
          <w:szCs w:val="22"/>
          <w:lang w:val="de-DE"/>
        </w:rPr>
        <w:t>Thiebaut</w:t>
      </w:r>
      <w:proofErr w:type="spellEnd"/>
      <w:r w:rsidRPr="009D4510">
        <w:rPr>
          <w:rFonts w:ascii="Ebrima" w:hAnsi="Ebrima" w:cs="Arial"/>
          <w:sz w:val="22"/>
          <w:szCs w:val="22"/>
          <w:lang w:val="de-DE"/>
        </w:rPr>
        <w:t xml:space="preserve"> De Schotten, M. (2008). </w:t>
      </w:r>
      <w:r w:rsidRPr="009D4510">
        <w:rPr>
          <w:rFonts w:ascii="Ebrima" w:hAnsi="Ebrima" w:cs="Arial"/>
          <w:sz w:val="22"/>
          <w:szCs w:val="22"/>
          <w:lang w:val="en-US"/>
        </w:rPr>
        <w:t xml:space="preserve">A diffusion tensor imaging tractography atlas for virtual in vivo dissections. </w:t>
      </w:r>
      <w:r w:rsidRPr="00FB250F">
        <w:rPr>
          <w:rFonts w:ascii="Ebrima" w:hAnsi="Ebrima" w:cs="Arial"/>
          <w:sz w:val="22"/>
          <w:szCs w:val="22"/>
          <w:lang w:val="en-US"/>
        </w:rPr>
        <w:t xml:space="preserve">Cortex, 44(8), 1105–1132. </w:t>
      </w:r>
      <w:hyperlink r:id="rId50" w:history="1">
        <w:r w:rsidRPr="00FB250F">
          <w:rPr>
            <w:rStyle w:val="Hyperlink"/>
            <w:rFonts w:ascii="Ebrima" w:hAnsi="Ebrima" w:cs="Arial"/>
            <w:sz w:val="22"/>
            <w:szCs w:val="22"/>
            <w:lang w:val="en-US"/>
          </w:rPr>
          <w:t>https://doi.org/10.1016/j.cortex.2008.05.004</w:t>
        </w:r>
      </w:hyperlink>
      <w:r w:rsidRPr="00FB250F">
        <w:rPr>
          <w:rFonts w:ascii="Ebrima" w:hAnsi="Ebrima" w:cs="Arial"/>
          <w:sz w:val="22"/>
          <w:szCs w:val="22"/>
          <w:lang w:val="en-US"/>
        </w:rPr>
        <w:t xml:space="preserve"> </w:t>
      </w:r>
    </w:p>
    <w:bookmarkEnd w:id="342"/>
    <w:p w14:paraId="1C727E21" w14:textId="42258A08" w:rsidR="006A0EFC" w:rsidRDefault="006A0EFC" w:rsidP="006A0EFC">
      <w:pPr>
        <w:pStyle w:val="StandardWeb"/>
        <w:spacing w:after="120" w:line="276" w:lineRule="auto"/>
        <w:ind w:left="720" w:hanging="720"/>
        <w:jc w:val="both"/>
        <w:rPr>
          <w:rFonts w:ascii="Ebrima" w:hAnsi="Ebrima" w:cs="Arial"/>
          <w:sz w:val="22"/>
          <w:szCs w:val="22"/>
          <w:lang w:val="en-US"/>
        </w:rPr>
      </w:pPr>
      <w:r w:rsidRPr="00791532">
        <w:rPr>
          <w:rFonts w:ascii="Ebrima" w:hAnsi="Ebrima" w:cs="Arial"/>
          <w:sz w:val="22"/>
          <w:szCs w:val="22"/>
          <w:lang w:val="en-US"/>
        </w:rPr>
        <w:t xml:space="preserve">Chang, C.-C., &amp; Lin, C.-J. (2011). </w:t>
      </w:r>
      <w:r w:rsidRPr="006A0EFC">
        <w:rPr>
          <w:rFonts w:ascii="Ebrima" w:hAnsi="Ebrima" w:cs="Arial"/>
          <w:sz w:val="22"/>
          <w:szCs w:val="22"/>
          <w:lang w:val="en-US"/>
        </w:rPr>
        <w:t>LIBSVM: A library for support vector</w:t>
      </w:r>
      <w:r>
        <w:rPr>
          <w:rFonts w:ascii="Ebrima" w:hAnsi="Ebrima" w:cs="Arial"/>
          <w:sz w:val="22"/>
          <w:szCs w:val="22"/>
          <w:lang w:val="en-US"/>
        </w:rPr>
        <w:t xml:space="preserve"> machines. ACM Transactions on </w:t>
      </w:r>
      <w:r w:rsidRPr="006A0EFC">
        <w:rPr>
          <w:rFonts w:ascii="Ebrima" w:hAnsi="Ebrima" w:cs="Arial"/>
          <w:sz w:val="22"/>
          <w:szCs w:val="22"/>
          <w:lang w:val="en-US"/>
        </w:rPr>
        <w:t>Intelligent Systems and Technology, 2(3), 27:1</w:t>
      </w:r>
      <w:r>
        <w:rPr>
          <w:rFonts w:ascii="Ebrima" w:hAnsi="Ebrima" w:cs="Arial"/>
          <w:sz w:val="22"/>
          <w:szCs w:val="22"/>
          <w:lang w:val="en-US"/>
        </w:rPr>
        <w:t xml:space="preserve">-27:27. </w:t>
      </w:r>
      <w:hyperlink r:id="rId51" w:history="1">
        <w:r w:rsidRPr="003C1355">
          <w:rPr>
            <w:rStyle w:val="Hyperlink"/>
            <w:rFonts w:ascii="Ebrima" w:hAnsi="Ebrima" w:cs="Arial"/>
            <w:sz w:val="22"/>
            <w:szCs w:val="22"/>
            <w:lang w:val="en-US"/>
          </w:rPr>
          <w:t>https://doi.org/10.1145/1961189.1961199</w:t>
        </w:r>
      </w:hyperlink>
      <w:r>
        <w:rPr>
          <w:rFonts w:ascii="Ebrima" w:hAnsi="Ebrima" w:cs="Arial"/>
          <w:sz w:val="22"/>
          <w:szCs w:val="22"/>
          <w:lang w:val="en-US"/>
        </w:rPr>
        <w:t xml:space="preserve"> </w:t>
      </w:r>
    </w:p>
    <w:p w14:paraId="55566177" w14:textId="2C4B105E" w:rsidR="00907C33" w:rsidRDefault="00907C3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43" w:name="clas2012"/>
      <w:bookmarkEnd w:id="341"/>
      <w:proofErr w:type="spellStart"/>
      <w:r w:rsidRPr="00907C33">
        <w:rPr>
          <w:rFonts w:ascii="Ebrima" w:hAnsi="Ebrima" w:cs="Arial"/>
          <w:sz w:val="22"/>
          <w:szCs w:val="22"/>
          <w:lang w:val="en-US"/>
        </w:rPr>
        <w:t>Clas</w:t>
      </w:r>
      <w:proofErr w:type="spellEnd"/>
      <w:r w:rsidRPr="00907C33">
        <w:rPr>
          <w:rFonts w:ascii="Ebrima" w:hAnsi="Ebrima" w:cs="Arial"/>
          <w:sz w:val="22"/>
          <w:szCs w:val="22"/>
          <w:lang w:val="en-US"/>
        </w:rPr>
        <w:t xml:space="preserve">, P., </w:t>
      </w:r>
      <w:proofErr w:type="spellStart"/>
      <w:r w:rsidRPr="00907C33">
        <w:rPr>
          <w:rFonts w:ascii="Ebrima" w:hAnsi="Ebrima" w:cs="Arial"/>
          <w:sz w:val="22"/>
          <w:szCs w:val="22"/>
          <w:lang w:val="en-US"/>
        </w:rPr>
        <w:t>Groeschel</w:t>
      </w:r>
      <w:proofErr w:type="spellEnd"/>
      <w:r w:rsidRPr="00907C33">
        <w:rPr>
          <w:rFonts w:ascii="Ebrima" w:hAnsi="Ebrima" w:cs="Arial"/>
          <w:sz w:val="22"/>
          <w:szCs w:val="22"/>
          <w:lang w:val="en-US"/>
        </w:rPr>
        <w:t xml:space="preserve">, S. &amp; Wilke, M. (2012). A Semi-Automatic Algorithm for Determining the Demyelination Load in Metachromatic Leukodystrophy. Academic Radiology, 19(1), 26–34. </w:t>
      </w:r>
      <w:hyperlink r:id="rId52" w:history="1">
        <w:r w:rsidRPr="003C1355">
          <w:rPr>
            <w:rStyle w:val="Hyperlink"/>
            <w:rFonts w:ascii="Ebrima" w:hAnsi="Ebrima" w:cs="Arial"/>
            <w:sz w:val="22"/>
            <w:szCs w:val="22"/>
            <w:lang w:val="en-US"/>
          </w:rPr>
          <w:t>https://doi.org/10.1016/j.acra.2011.09.008</w:t>
        </w:r>
      </w:hyperlink>
      <w:r>
        <w:rPr>
          <w:rFonts w:ascii="Ebrima" w:hAnsi="Ebrima" w:cs="Arial"/>
          <w:sz w:val="22"/>
          <w:szCs w:val="22"/>
          <w:lang w:val="en-US"/>
        </w:rPr>
        <w:t xml:space="preserve"> </w:t>
      </w:r>
    </w:p>
    <w:p w14:paraId="314963B5" w14:textId="0CBF4D91" w:rsidR="00832BF8" w:rsidRDefault="00832BF8"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44" w:name="corbetta"/>
      <w:bookmarkEnd w:id="343"/>
      <w:proofErr w:type="spellStart"/>
      <w:r w:rsidRPr="00832BF8">
        <w:rPr>
          <w:rFonts w:ascii="Ebrima" w:hAnsi="Ebrima" w:cs="Arial"/>
          <w:sz w:val="22"/>
          <w:szCs w:val="22"/>
          <w:lang w:val="en-US"/>
        </w:rPr>
        <w:t>Corbetta</w:t>
      </w:r>
      <w:proofErr w:type="spellEnd"/>
      <w:r w:rsidRPr="00832BF8">
        <w:rPr>
          <w:rFonts w:ascii="Ebrima" w:hAnsi="Ebrima" w:cs="Arial"/>
          <w:sz w:val="22"/>
          <w:szCs w:val="22"/>
          <w:lang w:val="en-US"/>
        </w:rPr>
        <w:t xml:space="preserve">, M. (2014). </w:t>
      </w:r>
      <w:proofErr w:type="spellStart"/>
      <w:r w:rsidRPr="00832BF8">
        <w:rPr>
          <w:rFonts w:ascii="Ebrima" w:hAnsi="Ebrima" w:cs="Arial"/>
          <w:sz w:val="22"/>
          <w:szCs w:val="22"/>
          <w:lang w:val="en-US"/>
        </w:rPr>
        <w:t>Hemispatial</w:t>
      </w:r>
      <w:proofErr w:type="spellEnd"/>
      <w:r w:rsidRPr="00832BF8">
        <w:rPr>
          <w:rFonts w:ascii="Ebrima" w:hAnsi="Ebrima" w:cs="Arial"/>
          <w:sz w:val="22"/>
          <w:szCs w:val="22"/>
          <w:lang w:val="en-US"/>
        </w:rPr>
        <w:t xml:space="preserve"> Neglect: Clinic, Pathogenesis, and Treatment. Seminars in Neurology, 34(05), 514–523. </w:t>
      </w:r>
      <w:hyperlink r:id="rId53" w:history="1">
        <w:r w:rsidRPr="006401FB">
          <w:rPr>
            <w:rStyle w:val="Hyperlink"/>
            <w:rFonts w:ascii="Ebrima" w:hAnsi="Ebrima" w:cs="Arial"/>
            <w:sz w:val="22"/>
            <w:szCs w:val="22"/>
            <w:lang w:val="en-US"/>
          </w:rPr>
          <w:t>https://doi.org/10.1055/s-0034-1396005</w:t>
        </w:r>
      </w:hyperlink>
      <w:r>
        <w:rPr>
          <w:rFonts w:ascii="Ebrima" w:hAnsi="Ebrima" w:cs="Arial"/>
          <w:sz w:val="22"/>
          <w:szCs w:val="22"/>
          <w:lang w:val="en-US"/>
        </w:rPr>
        <w:t xml:space="preserve"> </w:t>
      </w:r>
    </w:p>
    <w:bookmarkEnd w:id="326"/>
    <w:bookmarkEnd w:id="334"/>
    <w:bookmarkEnd w:id="336"/>
    <w:bookmarkEnd w:id="340"/>
    <w:bookmarkEnd w:id="344"/>
    <w:p w14:paraId="60223057" w14:textId="3229AF44" w:rsidR="00610D0A" w:rsidRPr="00DC3681" w:rsidRDefault="00610D0A" w:rsidP="00CB3890">
      <w:pPr>
        <w:pStyle w:val="StandardWeb"/>
        <w:spacing w:before="0" w:beforeAutospacing="0" w:after="120" w:afterAutospacing="0" w:line="276" w:lineRule="auto"/>
        <w:ind w:left="720" w:hanging="720"/>
        <w:jc w:val="both"/>
        <w:rPr>
          <w:rFonts w:ascii="Ebrima" w:hAnsi="Ebrima" w:cs="Arial"/>
          <w:sz w:val="22"/>
          <w:szCs w:val="22"/>
          <w:lang w:val="en-US"/>
        </w:rPr>
      </w:pPr>
      <w:r w:rsidRPr="00610D0A">
        <w:rPr>
          <w:rFonts w:ascii="Ebrima" w:hAnsi="Ebrima" w:cs="Arial"/>
          <w:sz w:val="22"/>
          <w:szCs w:val="22"/>
          <w:lang w:val="en-US"/>
        </w:rPr>
        <w:t xml:space="preserve">de </w:t>
      </w:r>
      <w:proofErr w:type="spellStart"/>
      <w:r w:rsidRPr="00610D0A">
        <w:rPr>
          <w:rFonts w:ascii="Ebrima" w:hAnsi="Ebrima" w:cs="Arial"/>
          <w:sz w:val="22"/>
          <w:szCs w:val="22"/>
          <w:lang w:val="en-US"/>
        </w:rPr>
        <w:t>Haan</w:t>
      </w:r>
      <w:proofErr w:type="spellEnd"/>
      <w:r w:rsidRPr="00610D0A">
        <w:rPr>
          <w:rFonts w:ascii="Ebrima" w:hAnsi="Ebrima" w:cs="Arial"/>
          <w:sz w:val="22"/>
          <w:szCs w:val="22"/>
          <w:lang w:val="en-US"/>
        </w:rPr>
        <w:t xml:space="preserve">, B., </w:t>
      </w:r>
      <w:proofErr w:type="spellStart"/>
      <w:r w:rsidRPr="00610D0A">
        <w:rPr>
          <w:rFonts w:ascii="Ebrima" w:hAnsi="Ebrima" w:cs="Arial"/>
          <w:sz w:val="22"/>
          <w:szCs w:val="22"/>
          <w:lang w:val="en-US"/>
        </w:rPr>
        <w:t>Clas</w:t>
      </w:r>
      <w:proofErr w:type="spellEnd"/>
      <w:r w:rsidRPr="00610D0A">
        <w:rPr>
          <w:rFonts w:ascii="Ebrima" w:hAnsi="Ebrima" w:cs="Arial"/>
          <w:sz w:val="22"/>
          <w:szCs w:val="22"/>
          <w:lang w:val="en-US"/>
        </w:rPr>
        <w:t xml:space="preserve">, P., </w:t>
      </w:r>
      <w:proofErr w:type="spellStart"/>
      <w:r w:rsidRPr="00610D0A">
        <w:rPr>
          <w:rFonts w:ascii="Ebrima" w:hAnsi="Ebrima" w:cs="Arial"/>
          <w:sz w:val="22"/>
          <w:szCs w:val="22"/>
          <w:lang w:val="en-US"/>
        </w:rPr>
        <w:t>Juenger</w:t>
      </w:r>
      <w:proofErr w:type="spellEnd"/>
      <w:r w:rsidRPr="00610D0A">
        <w:rPr>
          <w:rFonts w:ascii="Ebrima" w:hAnsi="Ebrima" w:cs="Arial"/>
          <w:sz w:val="22"/>
          <w:szCs w:val="22"/>
          <w:lang w:val="en-US"/>
        </w:rPr>
        <w:t xml:space="preserve">, H., Wilke, M., &amp; Karnath, H. O. (2015). Fast semi-automated lesion demarcation in stroke. </w:t>
      </w:r>
      <w:proofErr w:type="spellStart"/>
      <w:r w:rsidRPr="00DC3681">
        <w:rPr>
          <w:rFonts w:ascii="Ebrima" w:hAnsi="Ebrima" w:cs="Arial"/>
          <w:sz w:val="22"/>
          <w:szCs w:val="22"/>
          <w:lang w:val="en-US"/>
        </w:rPr>
        <w:t>NeuroImage</w:t>
      </w:r>
      <w:proofErr w:type="spellEnd"/>
      <w:r w:rsidRPr="00DC3681">
        <w:rPr>
          <w:rFonts w:ascii="Ebrima" w:hAnsi="Ebrima" w:cs="Arial"/>
          <w:sz w:val="22"/>
          <w:szCs w:val="22"/>
          <w:lang w:val="en-US"/>
        </w:rPr>
        <w:t xml:space="preserve">: Clinical, 9, 69–74. </w:t>
      </w:r>
      <w:hyperlink r:id="rId54" w:history="1">
        <w:r w:rsidRPr="00DC3681">
          <w:rPr>
            <w:rStyle w:val="Hyperlink"/>
            <w:rFonts w:ascii="Ebrima" w:hAnsi="Ebrima" w:cs="Arial"/>
            <w:sz w:val="22"/>
            <w:szCs w:val="22"/>
            <w:lang w:val="en-US"/>
          </w:rPr>
          <w:t>https://doi.org/10.1016/j.nicl.2015.06.013</w:t>
        </w:r>
      </w:hyperlink>
      <w:r w:rsidRPr="00DC3681">
        <w:rPr>
          <w:rFonts w:ascii="Ebrima" w:hAnsi="Ebrima" w:cs="Arial"/>
          <w:sz w:val="22"/>
          <w:szCs w:val="22"/>
          <w:lang w:val="en-US"/>
        </w:rPr>
        <w:t xml:space="preserve"> </w:t>
      </w:r>
    </w:p>
    <w:p w14:paraId="0402330F" w14:textId="07A2C007" w:rsidR="00610D0A" w:rsidRDefault="00610D0A"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45" w:name="dehaankarnath2018"/>
      <w:bookmarkEnd w:id="327"/>
      <w:r w:rsidRPr="003C7472">
        <w:rPr>
          <w:rFonts w:ascii="Ebrima" w:hAnsi="Ebrima" w:cs="Arial"/>
          <w:sz w:val="22"/>
          <w:szCs w:val="22"/>
          <w:lang w:val="de-DE"/>
        </w:rPr>
        <w:t xml:space="preserve">de Haan, B., &amp; Karnath, H. O. (2018). </w:t>
      </w:r>
      <w:r w:rsidRPr="00610D0A">
        <w:rPr>
          <w:rFonts w:ascii="Ebrima" w:hAnsi="Ebrima" w:cs="Arial"/>
          <w:sz w:val="22"/>
          <w:szCs w:val="22"/>
          <w:lang w:val="en-US"/>
        </w:rPr>
        <w:t>A hitchhiker’s guide to lesion-</w:t>
      </w:r>
      <w:proofErr w:type="spellStart"/>
      <w:r w:rsidRPr="00610D0A">
        <w:rPr>
          <w:rFonts w:ascii="Ebrima" w:hAnsi="Ebrima" w:cs="Arial"/>
          <w:sz w:val="22"/>
          <w:szCs w:val="22"/>
          <w:lang w:val="en-US"/>
        </w:rPr>
        <w:t>behaviour</w:t>
      </w:r>
      <w:proofErr w:type="spellEnd"/>
      <w:r w:rsidRPr="00610D0A">
        <w:rPr>
          <w:rFonts w:ascii="Ebrima" w:hAnsi="Ebrima" w:cs="Arial"/>
          <w:sz w:val="22"/>
          <w:szCs w:val="22"/>
          <w:lang w:val="en-US"/>
        </w:rPr>
        <w:t xml:space="preserve"> mapping. </w:t>
      </w:r>
      <w:proofErr w:type="spellStart"/>
      <w:r w:rsidRPr="0028026F">
        <w:rPr>
          <w:rFonts w:ascii="Ebrima" w:hAnsi="Ebrima" w:cs="Arial"/>
          <w:sz w:val="22"/>
          <w:szCs w:val="22"/>
          <w:lang w:val="en-US"/>
        </w:rPr>
        <w:t>Neuropsychologia</w:t>
      </w:r>
      <w:proofErr w:type="spellEnd"/>
      <w:r w:rsidRPr="0028026F">
        <w:rPr>
          <w:rFonts w:ascii="Ebrima" w:hAnsi="Ebrima" w:cs="Arial"/>
          <w:sz w:val="22"/>
          <w:szCs w:val="22"/>
          <w:lang w:val="en-US"/>
        </w:rPr>
        <w:t xml:space="preserve">, 115, 5–16. </w:t>
      </w:r>
      <w:hyperlink r:id="rId55" w:history="1">
        <w:r w:rsidRPr="0028026F">
          <w:rPr>
            <w:rStyle w:val="Hyperlink"/>
            <w:rFonts w:ascii="Ebrima" w:hAnsi="Ebrima" w:cs="Arial"/>
            <w:sz w:val="22"/>
            <w:szCs w:val="22"/>
            <w:lang w:val="en-US"/>
          </w:rPr>
          <w:t>https://doi.org/10.1016/j.neuropsychologia.2017.10.021</w:t>
        </w:r>
      </w:hyperlink>
      <w:r w:rsidRPr="0028026F">
        <w:rPr>
          <w:rFonts w:ascii="Ebrima" w:hAnsi="Ebrima" w:cs="Arial"/>
          <w:sz w:val="22"/>
          <w:szCs w:val="22"/>
          <w:lang w:val="en-US"/>
        </w:rPr>
        <w:t xml:space="preserve"> </w:t>
      </w:r>
    </w:p>
    <w:p w14:paraId="09AD7D53" w14:textId="1C0AACDA" w:rsidR="007F6BA8" w:rsidRDefault="007F6BA8"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46" w:name="evans1993MNI"/>
      <w:bookmarkEnd w:id="345"/>
      <w:r w:rsidRPr="007F6BA8">
        <w:rPr>
          <w:rFonts w:ascii="Ebrima" w:hAnsi="Ebrima" w:cs="Arial"/>
          <w:sz w:val="22"/>
          <w:szCs w:val="22"/>
          <w:lang w:val="en-US"/>
        </w:rPr>
        <w:t xml:space="preserve">Evans, A., Collins, D., Mills, S., Brown, E., Kelly, R. &amp; Peters, T. (1993). 3D statistical neuroanatomical models from 305 MRI volumes. 1993 IEEE Conference Record Nuclear Science Symposium and Medical Imaging Conference. </w:t>
      </w:r>
      <w:hyperlink r:id="rId56" w:history="1">
        <w:r w:rsidRPr="003C1355">
          <w:rPr>
            <w:rStyle w:val="Hyperlink"/>
            <w:rFonts w:ascii="Ebrima" w:hAnsi="Ebrima" w:cs="Arial"/>
            <w:sz w:val="22"/>
            <w:szCs w:val="22"/>
            <w:lang w:val="en-US"/>
          </w:rPr>
          <w:t>https://doi.org/10.1109/nssmic.1993.373602</w:t>
        </w:r>
      </w:hyperlink>
      <w:r>
        <w:rPr>
          <w:rFonts w:ascii="Ebrima" w:hAnsi="Ebrima" w:cs="Arial"/>
          <w:sz w:val="22"/>
          <w:szCs w:val="22"/>
          <w:lang w:val="en-US"/>
        </w:rPr>
        <w:t xml:space="preserve"> </w:t>
      </w:r>
    </w:p>
    <w:p w14:paraId="6095EED3" w14:textId="76F494BB" w:rsidR="00A4617B" w:rsidRDefault="00A4617B"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47" w:name="fan2016"/>
      <w:r w:rsidRPr="00A4617B">
        <w:rPr>
          <w:rFonts w:ascii="Ebrima" w:hAnsi="Ebrima" w:cs="Arial"/>
          <w:sz w:val="22"/>
          <w:szCs w:val="22"/>
          <w:lang w:val="en-US"/>
        </w:rPr>
        <w:t xml:space="preserve">Fan, L., Li, H., </w:t>
      </w:r>
      <w:proofErr w:type="spellStart"/>
      <w:r w:rsidRPr="00A4617B">
        <w:rPr>
          <w:rFonts w:ascii="Ebrima" w:hAnsi="Ebrima" w:cs="Arial"/>
          <w:sz w:val="22"/>
          <w:szCs w:val="22"/>
          <w:lang w:val="en-US"/>
        </w:rPr>
        <w:t>Zhuo</w:t>
      </w:r>
      <w:proofErr w:type="spellEnd"/>
      <w:r w:rsidRPr="00A4617B">
        <w:rPr>
          <w:rFonts w:ascii="Ebrima" w:hAnsi="Ebrima" w:cs="Arial"/>
          <w:sz w:val="22"/>
          <w:szCs w:val="22"/>
          <w:lang w:val="en-US"/>
        </w:rPr>
        <w:t xml:space="preserve">, J., Zhang, Y., Wang, J., Chen, L., Yang, Z., Chu, C., </w:t>
      </w:r>
      <w:proofErr w:type="spellStart"/>
      <w:r w:rsidRPr="00A4617B">
        <w:rPr>
          <w:rFonts w:ascii="Ebrima" w:hAnsi="Ebrima" w:cs="Arial"/>
          <w:sz w:val="22"/>
          <w:szCs w:val="22"/>
          <w:lang w:val="en-US"/>
        </w:rPr>
        <w:t>Xie</w:t>
      </w:r>
      <w:proofErr w:type="spellEnd"/>
      <w:r w:rsidRPr="00A4617B">
        <w:rPr>
          <w:rFonts w:ascii="Ebrima" w:hAnsi="Ebrima" w:cs="Arial"/>
          <w:sz w:val="22"/>
          <w:szCs w:val="22"/>
          <w:lang w:val="en-US"/>
        </w:rPr>
        <w:t xml:space="preserve">, S., Laird, A. R., Fox, P. T., Eickhoff, S. B., Yu, C. &amp; Jiang, T. (2016). The Human </w:t>
      </w:r>
      <w:proofErr w:type="spellStart"/>
      <w:r w:rsidRPr="00A4617B">
        <w:rPr>
          <w:rFonts w:ascii="Ebrima" w:hAnsi="Ebrima" w:cs="Arial"/>
          <w:sz w:val="22"/>
          <w:szCs w:val="22"/>
          <w:lang w:val="en-US"/>
        </w:rPr>
        <w:t>Brainnetome</w:t>
      </w:r>
      <w:proofErr w:type="spellEnd"/>
      <w:r w:rsidRPr="00A4617B">
        <w:rPr>
          <w:rFonts w:ascii="Ebrima" w:hAnsi="Ebrima" w:cs="Arial"/>
          <w:sz w:val="22"/>
          <w:szCs w:val="22"/>
          <w:lang w:val="en-US"/>
        </w:rPr>
        <w:t xml:space="preserve"> Atlas: A New Brain Atlas Based on Connectional Architecture. Cerebral Cortex, 26(8), 3508–3526. </w:t>
      </w:r>
      <w:hyperlink r:id="rId57" w:history="1">
        <w:r w:rsidRPr="003C1355">
          <w:rPr>
            <w:rStyle w:val="Hyperlink"/>
            <w:rFonts w:ascii="Ebrima" w:hAnsi="Ebrima" w:cs="Arial"/>
            <w:sz w:val="22"/>
            <w:szCs w:val="22"/>
            <w:lang w:val="en-US"/>
          </w:rPr>
          <w:t>https://doi.org/10.1093/cercor/bhw157</w:t>
        </w:r>
      </w:hyperlink>
      <w:r>
        <w:rPr>
          <w:rFonts w:ascii="Ebrima" w:hAnsi="Ebrima" w:cs="Arial"/>
          <w:sz w:val="22"/>
          <w:szCs w:val="22"/>
          <w:lang w:val="en-US"/>
        </w:rPr>
        <w:t xml:space="preserve"> </w:t>
      </w:r>
    </w:p>
    <w:p w14:paraId="1FFACBDD" w14:textId="4B8F683C" w:rsidR="000215D3" w:rsidRPr="0028026F" w:rsidRDefault="000215D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48" w:name="fee1979"/>
      <w:r w:rsidRPr="000215D3">
        <w:rPr>
          <w:rFonts w:ascii="Ebrima" w:hAnsi="Ebrima" w:cs="Arial"/>
          <w:sz w:val="22"/>
          <w:szCs w:val="22"/>
          <w:lang w:val="en-US"/>
        </w:rPr>
        <w:t xml:space="preserve">Fee, E. (1979). Nineteenth-Century Craniology: The Study of the Female Skull. Bulletin of the History of Medicine, 53(3), 415–433. </w:t>
      </w:r>
      <w:hyperlink r:id="rId58" w:history="1">
        <w:r w:rsidRPr="002549E3">
          <w:rPr>
            <w:rStyle w:val="Hyperlink"/>
            <w:rFonts w:ascii="Ebrima" w:hAnsi="Ebrima" w:cs="Arial"/>
            <w:sz w:val="22"/>
            <w:szCs w:val="22"/>
            <w:lang w:val="en-US"/>
          </w:rPr>
          <w:t>http://www.jstor.org/s</w:t>
        </w:r>
        <w:r w:rsidR="006D5155">
          <w:rPr>
            <w:rStyle w:val="Hyperlink"/>
            <w:rFonts w:ascii="Ebrima" w:hAnsi="Ebrima" w:cs="Arial"/>
            <w:sz w:val="22"/>
            <w:szCs w:val="22"/>
            <w:lang w:val="en-US"/>
          </w:rPr>
          <w:t>Table</w:t>
        </w:r>
        <w:r w:rsidRPr="002549E3">
          <w:rPr>
            <w:rStyle w:val="Hyperlink"/>
            <w:rFonts w:ascii="Ebrima" w:hAnsi="Ebrima" w:cs="Arial"/>
            <w:sz w:val="22"/>
            <w:szCs w:val="22"/>
            <w:lang w:val="en-US"/>
          </w:rPr>
          <w:t>/44450930</w:t>
        </w:r>
      </w:hyperlink>
      <w:r>
        <w:rPr>
          <w:rFonts w:ascii="Ebrima" w:hAnsi="Ebrima" w:cs="Arial"/>
          <w:sz w:val="22"/>
          <w:szCs w:val="22"/>
          <w:lang w:val="en-US"/>
        </w:rPr>
        <w:t xml:space="preserve"> </w:t>
      </w:r>
    </w:p>
    <w:p w14:paraId="41819C4D" w14:textId="50D06443" w:rsidR="00A579A3" w:rsidRPr="0028026F" w:rsidRDefault="00A579A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49" w:name="feigin2014"/>
      <w:bookmarkEnd w:id="346"/>
      <w:bookmarkEnd w:id="347"/>
      <w:bookmarkEnd w:id="348"/>
      <w:proofErr w:type="spellStart"/>
      <w:r w:rsidRPr="0028026F">
        <w:rPr>
          <w:rFonts w:ascii="Ebrima" w:hAnsi="Ebrima" w:cs="Arial"/>
          <w:sz w:val="22"/>
          <w:szCs w:val="22"/>
          <w:lang w:val="en-US"/>
        </w:rPr>
        <w:t>Feigin</w:t>
      </w:r>
      <w:proofErr w:type="spellEnd"/>
      <w:r w:rsidRPr="0028026F">
        <w:rPr>
          <w:rFonts w:ascii="Ebrima" w:hAnsi="Ebrima" w:cs="Arial"/>
          <w:sz w:val="22"/>
          <w:szCs w:val="22"/>
          <w:lang w:val="en-US"/>
        </w:rPr>
        <w:t xml:space="preserve">, V. L., </w:t>
      </w:r>
      <w:proofErr w:type="spellStart"/>
      <w:r w:rsidRPr="0028026F">
        <w:rPr>
          <w:rFonts w:ascii="Ebrima" w:hAnsi="Ebrima" w:cs="Arial"/>
          <w:sz w:val="22"/>
          <w:szCs w:val="22"/>
          <w:lang w:val="en-US"/>
        </w:rPr>
        <w:t>Forouzanfar</w:t>
      </w:r>
      <w:proofErr w:type="spellEnd"/>
      <w:r w:rsidRPr="0028026F">
        <w:rPr>
          <w:rFonts w:ascii="Ebrima" w:hAnsi="Ebrima" w:cs="Arial"/>
          <w:sz w:val="22"/>
          <w:szCs w:val="22"/>
          <w:lang w:val="en-US"/>
        </w:rPr>
        <w:t xml:space="preserve">, M. H., </w:t>
      </w:r>
      <w:proofErr w:type="spellStart"/>
      <w:r w:rsidRPr="0028026F">
        <w:rPr>
          <w:rFonts w:ascii="Ebrima" w:hAnsi="Ebrima" w:cs="Arial"/>
          <w:sz w:val="22"/>
          <w:szCs w:val="22"/>
          <w:lang w:val="en-US"/>
        </w:rPr>
        <w:t>Krishnamurthi</w:t>
      </w:r>
      <w:proofErr w:type="spellEnd"/>
      <w:r w:rsidRPr="0028026F">
        <w:rPr>
          <w:rFonts w:ascii="Ebrima" w:hAnsi="Ebrima" w:cs="Arial"/>
          <w:sz w:val="22"/>
          <w:szCs w:val="22"/>
          <w:lang w:val="en-US"/>
        </w:rPr>
        <w:t xml:space="preserve">, R., Mensah, G. A., Connor, M., Bennett, D. A., Moran, A. E., Sacco, R. L., Anderson, L., </w:t>
      </w:r>
      <w:proofErr w:type="spellStart"/>
      <w:r w:rsidRPr="0028026F">
        <w:rPr>
          <w:rFonts w:ascii="Ebrima" w:hAnsi="Ebrima" w:cs="Arial"/>
          <w:sz w:val="22"/>
          <w:szCs w:val="22"/>
          <w:lang w:val="en-US"/>
        </w:rPr>
        <w:t>Truelsen</w:t>
      </w:r>
      <w:proofErr w:type="spellEnd"/>
      <w:r w:rsidRPr="0028026F">
        <w:rPr>
          <w:rFonts w:ascii="Ebrima" w:hAnsi="Ebrima" w:cs="Arial"/>
          <w:sz w:val="22"/>
          <w:szCs w:val="22"/>
          <w:lang w:val="en-US"/>
        </w:rPr>
        <w:t xml:space="preserve">, T., O’Donnell, M., </w:t>
      </w:r>
      <w:proofErr w:type="spellStart"/>
      <w:r w:rsidRPr="0028026F">
        <w:rPr>
          <w:rFonts w:ascii="Ebrima" w:hAnsi="Ebrima" w:cs="Arial"/>
          <w:sz w:val="22"/>
          <w:szCs w:val="22"/>
          <w:lang w:val="en-US"/>
        </w:rPr>
        <w:t>Venketasubramanian</w:t>
      </w:r>
      <w:proofErr w:type="spellEnd"/>
      <w:r w:rsidRPr="0028026F">
        <w:rPr>
          <w:rFonts w:ascii="Ebrima" w:hAnsi="Ebrima" w:cs="Arial"/>
          <w:sz w:val="22"/>
          <w:szCs w:val="22"/>
          <w:lang w:val="en-US"/>
        </w:rPr>
        <w:t>, N., Barker-</w:t>
      </w:r>
      <w:proofErr w:type="spellStart"/>
      <w:r w:rsidRPr="0028026F">
        <w:rPr>
          <w:rFonts w:ascii="Ebrima" w:hAnsi="Ebrima" w:cs="Arial"/>
          <w:sz w:val="22"/>
          <w:szCs w:val="22"/>
          <w:lang w:val="en-US"/>
        </w:rPr>
        <w:t>Collo</w:t>
      </w:r>
      <w:proofErr w:type="spellEnd"/>
      <w:r w:rsidRPr="0028026F">
        <w:rPr>
          <w:rFonts w:ascii="Ebrima" w:hAnsi="Ebrima" w:cs="Arial"/>
          <w:sz w:val="22"/>
          <w:szCs w:val="22"/>
          <w:lang w:val="en-US"/>
        </w:rPr>
        <w:t xml:space="preserve">, S., Lawes, C. M. M., Wang, W., Shinohara, Y., Witt, E., </w:t>
      </w:r>
      <w:proofErr w:type="spellStart"/>
      <w:r w:rsidRPr="0028026F">
        <w:rPr>
          <w:rFonts w:ascii="Ebrima" w:hAnsi="Ebrima" w:cs="Arial"/>
          <w:sz w:val="22"/>
          <w:szCs w:val="22"/>
          <w:lang w:val="en-US"/>
        </w:rPr>
        <w:t>Ezzati</w:t>
      </w:r>
      <w:proofErr w:type="spellEnd"/>
      <w:r w:rsidRPr="0028026F">
        <w:rPr>
          <w:rFonts w:ascii="Ebrima" w:hAnsi="Ebrima" w:cs="Arial"/>
          <w:sz w:val="22"/>
          <w:szCs w:val="22"/>
          <w:lang w:val="en-US"/>
        </w:rPr>
        <w:t xml:space="preserve">, M., </w:t>
      </w:r>
      <w:proofErr w:type="spellStart"/>
      <w:r w:rsidRPr="0028026F">
        <w:rPr>
          <w:rFonts w:ascii="Ebrima" w:hAnsi="Ebrima" w:cs="Arial"/>
          <w:sz w:val="22"/>
          <w:szCs w:val="22"/>
          <w:lang w:val="en-US"/>
        </w:rPr>
        <w:t>Naghavi</w:t>
      </w:r>
      <w:proofErr w:type="spellEnd"/>
      <w:r w:rsidRPr="0028026F">
        <w:rPr>
          <w:rFonts w:ascii="Ebrima" w:hAnsi="Ebrima" w:cs="Arial"/>
          <w:sz w:val="22"/>
          <w:szCs w:val="22"/>
          <w:lang w:val="en-US"/>
        </w:rPr>
        <w:t xml:space="preserve">, M., &amp; Murray, C. (2014). </w:t>
      </w:r>
      <w:r w:rsidRPr="00A579A3">
        <w:rPr>
          <w:rFonts w:ascii="Ebrima" w:hAnsi="Ebrima" w:cs="Arial"/>
          <w:sz w:val="22"/>
          <w:szCs w:val="22"/>
          <w:lang w:val="en-US"/>
        </w:rPr>
        <w:t xml:space="preserve">Global and regional burden of stroke during 1990–2010: findings from the Global Burden of Disease Study 2010. </w:t>
      </w:r>
      <w:r w:rsidRPr="0028026F">
        <w:rPr>
          <w:rFonts w:ascii="Ebrima" w:hAnsi="Ebrima" w:cs="Arial"/>
          <w:sz w:val="22"/>
          <w:szCs w:val="22"/>
          <w:lang w:val="en-US"/>
        </w:rPr>
        <w:t xml:space="preserve">The Lancet, 383(9913), 245–255. </w:t>
      </w:r>
      <w:hyperlink r:id="rId59" w:history="1">
        <w:r w:rsidRPr="0028026F">
          <w:rPr>
            <w:rStyle w:val="Hyperlink"/>
            <w:rFonts w:ascii="Ebrima" w:hAnsi="Ebrima" w:cs="Arial"/>
            <w:sz w:val="22"/>
            <w:szCs w:val="22"/>
            <w:lang w:val="en-US"/>
          </w:rPr>
          <w:t>https://doi.org/10.1016/s0140-6736(13)61953-4</w:t>
        </w:r>
      </w:hyperlink>
      <w:r w:rsidRPr="0028026F">
        <w:rPr>
          <w:rFonts w:ascii="Ebrima" w:hAnsi="Ebrima" w:cs="Arial"/>
          <w:sz w:val="22"/>
          <w:szCs w:val="22"/>
          <w:lang w:val="en-US"/>
        </w:rPr>
        <w:t xml:space="preserve"> </w:t>
      </w:r>
    </w:p>
    <w:bookmarkEnd w:id="349"/>
    <w:p w14:paraId="13EA937F" w14:textId="676E24DE" w:rsidR="0089785B" w:rsidRDefault="0089785B" w:rsidP="00CB3890">
      <w:pPr>
        <w:pStyle w:val="StandardWeb"/>
        <w:spacing w:before="0" w:beforeAutospacing="0" w:after="120" w:afterAutospacing="0" w:line="276" w:lineRule="auto"/>
        <w:ind w:left="720" w:hanging="720"/>
        <w:jc w:val="both"/>
        <w:rPr>
          <w:rFonts w:ascii="Ebrima" w:hAnsi="Ebrima" w:cs="Arial"/>
          <w:sz w:val="22"/>
          <w:szCs w:val="22"/>
        </w:rPr>
      </w:pPr>
      <w:r w:rsidRPr="003C7472">
        <w:rPr>
          <w:rFonts w:ascii="Ebrima" w:hAnsi="Ebrima" w:cs="Arial"/>
          <w:sz w:val="22"/>
          <w:szCs w:val="22"/>
          <w:lang w:val="en-US"/>
        </w:rPr>
        <w:lastRenderedPageBreak/>
        <w:t xml:space="preserve">Gauthier, L., </w:t>
      </w:r>
      <w:proofErr w:type="spellStart"/>
      <w:r w:rsidRPr="003C7472">
        <w:rPr>
          <w:rFonts w:ascii="Ebrima" w:hAnsi="Ebrima" w:cs="Arial"/>
          <w:sz w:val="22"/>
          <w:szCs w:val="22"/>
          <w:lang w:val="en-US"/>
        </w:rPr>
        <w:t>Dehaut</w:t>
      </w:r>
      <w:proofErr w:type="spellEnd"/>
      <w:r w:rsidRPr="003C7472">
        <w:rPr>
          <w:rFonts w:ascii="Ebrima" w:hAnsi="Ebrima" w:cs="Arial"/>
          <w:sz w:val="22"/>
          <w:szCs w:val="22"/>
          <w:lang w:val="en-US"/>
        </w:rPr>
        <w:t xml:space="preserve">, F., &amp; </w:t>
      </w:r>
      <w:proofErr w:type="spellStart"/>
      <w:r w:rsidRPr="003C7472">
        <w:rPr>
          <w:rFonts w:ascii="Ebrima" w:hAnsi="Ebrima" w:cs="Arial"/>
          <w:sz w:val="22"/>
          <w:szCs w:val="22"/>
          <w:lang w:val="en-US"/>
        </w:rPr>
        <w:t>Joanette</w:t>
      </w:r>
      <w:proofErr w:type="spellEnd"/>
      <w:r w:rsidRPr="003C7472">
        <w:rPr>
          <w:rFonts w:ascii="Ebrima" w:hAnsi="Ebrima" w:cs="Arial"/>
          <w:sz w:val="22"/>
          <w:szCs w:val="22"/>
          <w:lang w:val="en-US"/>
        </w:rPr>
        <w:t xml:space="preserve">, Y. (1989). </w:t>
      </w:r>
      <w:r w:rsidRPr="0089785B">
        <w:rPr>
          <w:rFonts w:ascii="Ebrima" w:hAnsi="Ebrima" w:cs="Arial"/>
          <w:sz w:val="22"/>
          <w:szCs w:val="22"/>
        </w:rPr>
        <w:t xml:space="preserve">The Bells Test: A Quantitative and Qualitative Test for Visual Neglect. </w:t>
      </w:r>
      <w:r w:rsidRPr="0089785B">
        <w:rPr>
          <w:rFonts w:ascii="Ebrima" w:hAnsi="Ebrima" w:cs="Arial"/>
          <w:i/>
          <w:iCs/>
          <w:sz w:val="22"/>
          <w:szCs w:val="22"/>
        </w:rPr>
        <w:t>International Journal of Clinical Neuropsychology</w:t>
      </w:r>
      <w:r w:rsidRPr="0089785B">
        <w:rPr>
          <w:rFonts w:ascii="Ebrima" w:hAnsi="Ebrima" w:cs="Arial"/>
          <w:sz w:val="22"/>
          <w:szCs w:val="22"/>
        </w:rPr>
        <w:t xml:space="preserve">, </w:t>
      </w:r>
      <w:r w:rsidRPr="0089785B">
        <w:rPr>
          <w:rFonts w:ascii="Ebrima" w:hAnsi="Ebrima" w:cs="Arial"/>
          <w:i/>
          <w:iCs/>
          <w:sz w:val="22"/>
          <w:szCs w:val="22"/>
        </w:rPr>
        <w:t>XI</w:t>
      </w:r>
      <w:r w:rsidRPr="0089785B">
        <w:rPr>
          <w:rFonts w:ascii="Ebrima" w:hAnsi="Ebrima" w:cs="Arial"/>
          <w:sz w:val="22"/>
          <w:szCs w:val="22"/>
        </w:rPr>
        <w:t xml:space="preserve">(2), 49–54. </w:t>
      </w:r>
    </w:p>
    <w:p w14:paraId="0E086AA5" w14:textId="3D5E4513" w:rsidR="005F2064" w:rsidRDefault="0039415E" w:rsidP="00CA1F07">
      <w:pPr>
        <w:pStyle w:val="StandardWeb"/>
        <w:spacing w:before="0" w:beforeAutospacing="0" w:after="120" w:afterAutospacing="0" w:line="276" w:lineRule="auto"/>
        <w:ind w:left="720" w:hanging="720"/>
        <w:jc w:val="both"/>
        <w:rPr>
          <w:rFonts w:ascii="Ebrima" w:hAnsi="Ebrima" w:cs="Arial"/>
          <w:sz w:val="22"/>
          <w:szCs w:val="22"/>
        </w:rPr>
      </w:pPr>
      <w:bookmarkStart w:id="350" w:name="GBDstroke2021"/>
      <w:r w:rsidRPr="0039415E">
        <w:rPr>
          <w:rFonts w:ascii="Ebrima" w:hAnsi="Ebrima" w:cs="Arial"/>
          <w:sz w:val="22"/>
          <w:szCs w:val="22"/>
        </w:rPr>
        <w:t xml:space="preserve">GBD 2019 Stroke Collaborators. (2021). Global, regional, and national burden of stroke and its risk factors, 1990–2019: a systematic analysis for the Global Burden of Disease Study 2019. The Lancet Neurology, 20(10), 795–820. </w:t>
      </w:r>
      <w:hyperlink r:id="rId60" w:history="1">
        <w:r w:rsidRPr="0033763D">
          <w:rPr>
            <w:rStyle w:val="Hyperlink"/>
            <w:rFonts w:ascii="Ebrima" w:hAnsi="Ebrima" w:cs="Arial"/>
            <w:sz w:val="22"/>
            <w:szCs w:val="22"/>
          </w:rPr>
          <w:t>https://doi.org/10.1016/S1474-4422(21)00252-0</w:t>
        </w:r>
      </w:hyperlink>
      <w:bookmarkStart w:id="351" w:name="goldstein2001"/>
      <w:r w:rsidR="00CA1F07">
        <w:rPr>
          <w:rFonts w:ascii="Ebrima" w:hAnsi="Ebrima" w:cs="Arial"/>
          <w:sz w:val="22"/>
          <w:szCs w:val="22"/>
        </w:rPr>
        <w:t xml:space="preserve"> </w:t>
      </w:r>
    </w:p>
    <w:p w14:paraId="7A719F6C" w14:textId="3147C2B0" w:rsidR="00687525"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352" w:name="gibson2013"/>
      <w:bookmarkEnd w:id="351"/>
      <w:r w:rsidRPr="00687525">
        <w:rPr>
          <w:rFonts w:ascii="Ebrima" w:hAnsi="Ebrima" w:cs="Arial"/>
          <w:sz w:val="22"/>
          <w:szCs w:val="22"/>
        </w:rPr>
        <w:t xml:space="preserve">Gibson, C. L. (2013). Cerebral Ischemic Stroke: is Gender Important? Journal of Cerebral Blood Flow &amp; Metabolism, 33(9), 1355–1361. </w:t>
      </w:r>
      <w:hyperlink r:id="rId61" w:history="1">
        <w:r w:rsidRPr="00CA4045">
          <w:rPr>
            <w:rStyle w:val="Hyperlink"/>
            <w:rFonts w:ascii="Ebrima" w:hAnsi="Ebrima" w:cs="Arial"/>
            <w:sz w:val="22"/>
            <w:szCs w:val="22"/>
          </w:rPr>
          <w:t>https://doi.org/10.1038/jcbfm.2013.102</w:t>
        </w:r>
      </w:hyperlink>
      <w:r>
        <w:rPr>
          <w:rFonts w:ascii="Ebrima" w:hAnsi="Ebrima" w:cs="Arial"/>
          <w:sz w:val="22"/>
          <w:szCs w:val="22"/>
        </w:rPr>
        <w:t xml:space="preserve"> </w:t>
      </w:r>
    </w:p>
    <w:p w14:paraId="29049E20" w14:textId="648CCB02" w:rsidR="00E92B95" w:rsidRDefault="00E92B95" w:rsidP="00CB3890">
      <w:pPr>
        <w:pStyle w:val="StandardWeb"/>
        <w:spacing w:before="0" w:beforeAutospacing="0" w:after="120" w:afterAutospacing="0" w:line="276" w:lineRule="auto"/>
        <w:ind w:left="720" w:hanging="720"/>
        <w:jc w:val="both"/>
        <w:rPr>
          <w:rFonts w:ascii="Ebrima" w:hAnsi="Ebrima" w:cs="Arial"/>
          <w:sz w:val="22"/>
          <w:szCs w:val="22"/>
        </w:rPr>
      </w:pPr>
      <w:bookmarkStart w:id="353" w:name="gibson2009"/>
      <w:r w:rsidRPr="00E92B95">
        <w:rPr>
          <w:rFonts w:ascii="Ebrima" w:hAnsi="Ebrima" w:cs="Arial"/>
          <w:sz w:val="22"/>
          <w:szCs w:val="22"/>
        </w:rPr>
        <w:t xml:space="preserve">Gibson, C. L., </w:t>
      </w:r>
      <w:proofErr w:type="spellStart"/>
      <w:r w:rsidRPr="00E92B95">
        <w:rPr>
          <w:rFonts w:ascii="Ebrima" w:hAnsi="Ebrima" w:cs="Arial"/>
          <w:sz w:val="22"/>
          <w:szCs w:val="22"/>
        </w:rPr>
        <w:t>Coomber</w:t>
      </w:r>
      <w:proofErr w:type="spellEnd"/>
      <w:r w:rsidRPr="00E92B95">
        <w:rPr>
          <w:rFonts w:ascii="Ebrima" w:hAnsi="Ebrima" w:cs="Arial"/>
          <w:sz w:val="22"/>
          <w:szCs w:val="22"/>
        </w:rPr>
        <w:t xml:space="preserve">, B., &amp; Rathbone, J. (2009). Is Progesterone a Candidate Neuroprotective Factor for Treatment following Ischemic Stroke? The Neuroscientist, 15(4), 324–332. </w:t>
      </w:r>
      <w:hyperlink r:id="rId62" w:history="1">
        <w:r w:rsidRPr="00CA4045">
          <w:rPr>
            <w:rStyle w:val="Hyperlink"/>
            <w:rFonts w:ascii="Ebrima" w:hAnsi="Ebrima" w:cs="Arial"/>
            <w:sz w:val="22"/>
            <w:szCs w:val="22"/>
          </w:rPr>
          <w:t>https://doi.org/10.1177/1073858409333069</w:t>
        </w:r>
      </w:hyperlink>
      <w:r>
        <w:rPr>
          <w:rFonts w:ascii="Ebrima" w:hAnsi="Ebrima" w:cs="Arial"/>
          <w:sz w:val="22"/>
          <w:szCs w:val="22"/>
        </w:rPr>
        <w:t xml:space="preserve"> </w:t>
      </w:r>
    </w:p>
    <w:p w14:paraId="0854F528" w14:textId="3E74A2CF" w:rsidR="00CA1F07" w:rsidRDefault="00CA1F07" w:rsidP="00CB3890">
      <w:pPr>
        <w:pStyle w:val="StandardWeb"/>
        <w:spacing w:before="0" w:beforeAutospacing="0" w:after="120" w:afterAutospacing="0" w:line="276" w:lineRule="auto"/>
        <w:ind w:left="720" w:hanging="720"/>
        <w:jc w:val="both"/>
        <w:rPr>
          <w:rStyle w:val="Hyperlink"/>
          <w:rFonts w:ascii="Ebrima" w:hAnsi="Ebrima" w:cs="Arial"/>
          <w:sz w:val="22"/>
          <w:szCs w:val="22"/>
        </w:rPr>
      </w:pPr>
      <w:r w:rsidRPr="00CA1F07">
        <w:rPr>
          <w:rFonts w:ascii="Ebrima" w:hAnsi="Ebrima" w:cs="Arial"/>
          <w:sz w:val="22"/>
          <w:szCs w:val="22"/>
        </w:rPr>
        <w:t xml:space="preserve">Goldstein, J. M., Seidman, L. M., Horton, N. J., Makris, N., Kennedy, D. N., </w:t>
      </w:r>
      <w:proofErr w:type="spellStart"/>
      <w:r w:rsidRPr="00CA1F07">
        <w:rPr>
          <w:rFonts w:ascii="Ebrima" w:hAnsi="Ebrima" w:cs="Arial"/>
          <w:sz w:val="22"/>
          <w:szCs w:val="22"/>
        </w:rPr>
        <w:t>Caviness</w:t>
      </w:r>
      <w:proofErr w:type="spellEnd"/>
      <w:r w:rsidRPr="00CA1F07">
        <w:rPr>
          <w:rFonts w:ascii="Ebrima" w:hAnsi="Ebrima" w:cs="Arial"/>
          <w:sz w:val="22"/>
          <w:szCs w:val="22"/>
        </w:rPr>
        <w:t xml:space="preserve">, Jr., V. S., </w:t>
      </w:r>
      <w:proofErr w:type="spellStart"/>
      <w:r w:rsidRPr="00CA1F07">
        <w:rPr>
          <w:rFonts w:ascii="Ebrima" w:hAnsi="Ebrima" w:cs="Arial"/>
          <w:sz w:val="22"/>
          <w:szCs w:val="22"/>
        </w:rPr>
        <w:t>Faraone</w:t>
      </w:r>
      <w:proofErr w:type="spellEnd"/>
      <w:r w:rsidRPr="00CA1F07">
        <w:rPr>
          <w:rFonts w:ascii="Ebrima" w:hAnsi="Ebrima" w:cs="Arial"/>
          <w:sz w:val="22"/>
          <w:szCs w:val="22"/>
        </w:rPr>
        <w:t xml:space="preserve">, S. V., &amp; </w:t>
      </w:r>
      <w:proofErr w:type="spellStart"/>
      <w:r w:rsidRPr="00CA1F07">
        <w:rPr>
          <w:rFonts w:ascii="Ebrima" w:hAnsi="Ebrima" w:cs="Arial"/>
          <w:sz w:val="22"/>
          <w:szCs w:val="22"/>
        </w:rPr>
        <w:t>Tsuang</w:t>
      </w:r>
      <w:proofErr w:type="spellEnd"/>
      <w:r w:rsidRPr="00CA1F07">
        <w:rPr>
          <w:rFonts w:ascii="Ebrima" w:hAnsi="Ebrima" w:cs="Arial"/>
          <w:sz w:val="22"/>
          <w:szCs w:val="22"/>
        </w:rPr>
        <w:t xml:space="preserve">, M. T. (2001). Normal Sexual Dimorphism of the Adult Human Brain Assessed by In Vivo Magnetic Resonance Imaging. Cerebral Cortex, 11(6), 490–497. </w:t>
      </w:r>
      <w:hyperlink r:id="rId63" w:history="1">
        <w:r w:rsidR="003079A1" w:rsidRPr="00543EF8">
          <w:rPr>
            <w:rStyle w:val="Hyperlink"/>
            <w:rFonts w:ascii="Ebrima" w:hAnsi="Ebrima" w:cs="Arial"/>
            <w:sz w:val="22"/>
            <w:szCs w:val="22"/>
          </w:rPr>
          <w:t>https://doi.org/10.1093/cercor/11.6.490</w:t>
        </w:r>
      </w:hyperlink>
    </w:p>
    <w:p w14:paraId="1B96AF00" w14:textId="2C00EC4B" w:rsidR="003C513A" w:rsidRDefault="003C513A" w:rsidP="00CB3890">
      <w:pPr>
        <w:pStyle w:val="StandardWeb"/>
        <w:spacing w:before="0" w:beforeAutospacing="0" w:after="120" w:afterAutospacing="0" w:line="276" w:lineRule="auto"/>
        <w:ind w:left="720" w:hanging="720"/>
        <w:jc w:val="both"/>
        <w:rPr>
          <w:rStyle w:val="Hyperlink"/>
          <w:rFonts w:ascii="Ebrima" w:hAnsi="Ebrima" w:cs="Arial"/>
          <w:sz w:val="22"/>
          <w:szCs w:val="22"/>
        </w:rPr>
      </w:pPr>
      <w:bookmarkStart w:id="354" w:name="grabowska2016"/>
      <w:r w:rsidRPr="003C513A">
        <w:rPr>
          <w:rStyle w:val="Hyperlink"/>
          <w:rFonts w:ascii="Ebrima" w:hAnsi="Ebrima" w:cs="Arial"/>
          <w:color w:val="auto"/>
          <w:sz w:val="22"/>
          <w:szCs w:val="22"/>
        </w:rPr>
        <w:t xml:space="preserve">Grabowska, A. (2016). Sex on the brain: Are gender-dependent structural and functional differences associated with </w:t>
      </w:r>
      <w:proofErr w:type="spellStart"/>
      <w:r w:rsidRPr="003C513A">
        <w:rPr>
          <w:rStyle w:val="Hyperlink"/>
          <w:rFonts w:ascii="Ebrima" w:hAnsi="Ebrima" w:cs="Arial"/>
          <w:color w:val="auto"/>
          <w:sz w:val="22"/>
          <w:szCs w:val="22"/>
        </w:rPr>
        <w:t>behavior</w:t>
      </w:r>
      <w:proofErr w:type="spellEnd"/>
      <w:r w:rsidRPr="003C513A">
        <w:rPr>
          <w:rStyle w:val="Hyperlink"/>
          <w:rFonts w:ascii="Ebrima" w:hAnsi="Ebrima" w:cs="Arial"/>
          <w:color w:val="auto"/>
          <w:sz w:val="22"/>
          <w:szCs w:val="22"/>
        </w:rPr>
        <w:t xml:space="preserve">? Journal of Neuroscience Research, 95(1–2), 200–212. </w:t>
      </w:r>
      <w:hyperlink r:id="rId64" w:history="1">
        <w:r w:rsidRPr="008210C8">
          <w:rPr>
            <w:rStyle w:val="Hyperlink"/>
            <w:rFonts w:ascii="Ebrima" w:hAnsi="Ebrima" w:cs="Arial"/>
            <w:sz w:val="22"/>
            <w:szCs w:val="22"/>
          </w:rPr>
          <w:t>https://doi.org/10.1002/jnr.23953</w:t>
        </w:r>
      </w:hyperlink>
      <w:r>
        <w:rPr>
          <w:rStyle w:val="Hyperlink"/>
          <w:rFonts w:ascii="Ebrima" w:hAnsi="Ebrima" w:cs="Arial"/>
          <w:sz w:val="22"/>
          <w:szCs w:val="22"/>
        </w:rPr>
        <w:t xml:space="preserve"> </w:t>
      </w:r>
    </w:p>
    <w:p w14:paraId="760EDF0C" w14:textId="4AF45CA0" w:rsidR="00510062" w:rsidRDefault="00510062" w:rsidP="00CB3890">
      <w:pPr>
        <w:pStyle w:val="StandardWeb"/>
        <w:spacing w:before="0" w:beforeAutospacing="0" w:after="120" w:afterAutospacing="0" w:line="276" w:lineRule="auto"/>
        <w:ind w:left="720" w:hanging="720"/>
        <w:jc w:val="both"/>
        <w:rPr>
          <w:rFonts w:ascii="Ebrima" w:hAnsi="Ebrima" w:cs="Arial"/>
          <w:sz w:val="22"/>
          <w:szCs w:val="22"/>
        </w:rPr>
      </w:pPr>
      <w:bookmarkStart w:id="355" w:name="gray2009"/>
      <w:bookmarkStart w:id="356" w:name="griffis2020"/>
      <w:bookmarkEnd w:id="354"/>
      <w:r>
        <w:rPr>
          <w:rFonts w:ascii="Ebrima" w:hAnsi="Ebrima" w:cs="Arial"/>
          <w:sz w:val="22"/>
          <w:szCs w:val="22"/>
        </w:rPr>
        <w:t>Gray, J. (2009</w:t>
      </w:r>
      <w:r w:rsidRPr="00510062">
        <w:rPr>
          <w:rFonts w:ascii="Ebrima" w:hAnsi="Ebrima" w:cs="Arial"/>
          <w:sz w:val="22"/>
          <w:szCs w:val="22"/>
        </w:rPr>
        <w:t xml:space="preserve">). Men Are from Mars, Women Are from Venus: The Classic Guide to Understanding the Opposite </w:t>
      </w:r>
      <w:r>
        <w:rPr>
          <w:rFonts w:ascii="Ebrima" w:hAnsi="Ebrima" w:cs="Arial"/>
          <w:sz w:val="22"/>
          <w:szCs w:val="22"/>
        </w:rPr>
        <w:t>Sex (digital edition</w:t>
      </w:r>
      <w:r w:rsidRPr="00510062">
        <w:rPr>
          <w:rFonts w:ascii="Ebrima" w:hAnsi="Ebrima" w:cs="Arial"/>
          <w:sz w:val="22"/>
          <w:szCs w:val="22"/>
        </w:rPr>
        <w:t xml:space="preserve">). HarperCollins e-books. </w:t>
      </w:r>
      <w:hyperlink r:id="rId65" w:history="1">
        <w:r w:rsidRPr="002549E3">
          <w:rPr>
            <w:rStyle w:val="Hyperlink"/>
            <w:rFonts w:ascii="Ebrima" w:hAnsi="Ebrima" w:cs="Arial"/>
            <w:sz w:val="22"/>
            <w:szCs w:val="22"/>
          </w:rPr>
          <w:t>https://books.google.de/books?id=gOa0hfqT-M8C</w:t>
        </w:r>
      </w:hyperlink>
    </w:p>
    <w:bookmarkEnd w:id="355"/>
    <w:p w14:paraId="028F6009" w14:textId="4DCE152B" w:rsidR="003079A1" w:rsidRDefault="003079A1" w:rsidP="00CB3890">
      <w:pPr>
        <w:pStyle w:val="StandardWeb"/>
        <w:spacing w:before="0" w:beforeAutospacing="0" w:after="120" w:afterAutospacing="0" w:line="276" w:lineRule="auto"/>
        <w:ind w:left="720" w:hanging="720"/>
        <w:jc w:val="both"/>
        <w:rPr>
          <w:rFonts w:ascii="Ebrima" w:hAnsi="Ebrima" w:cs="Arial"/>
          <w:sz w:val="22"/>
          <w:szCs w:val="22"/>
        </w:rPr>
      </w:pPr>
      <w:proofErr w:type="spellStart"/>
      <w:r w:rsidRPr="003079A1">
        <w:rPr>
          <w:rFonts w:ascii="Ebrima" w:hAnsi="Ebrima" w:cs="Arial"/>
          <w:sz w:val="22"/>
          <w:szCs w:val="22"/>
        </w:rPr>
        <w:t>Griffis</w:t>
      </w:r>
      <w:proofErr w:type="spellEnd"/>
      <w:r w:rsidRPr="003079A1">
        <w:rPr>
          <w:rFonts w:ascii="Ebrima" w:hAnsi="Ebrima" w:cs="Arial"/>
          <w:sz w:val="22"/>
          <w:szCs w:val="22"/>
        </w:rPr>
        <w:t xml:space="preserve">, J. C., Metcalf, N. V., </w:t>
      </w:r>
      <w:proofErr w:type="spellStart"/>
      <w:r w:rsidRPr="003079A1">
        <w:rPr>
          <w:rFonts w:ascii="Ebrima" w:hAnsi="Ebrima" w:cs="Arial"/>
          <w:sz w:val="22"/>
          <w:szCs w:val="22"/>
        </w:rPr>
        <w:t>Corbetta</w:t>
      </w:r>
      <w:proofErr w:type="spellEnd"/>
      <w:r w:rsidRPr="003079A1">
        <w:rPr>
          <w:rFonts w:ascii="Ebrima" w:hAnsi="Ebrima" w:cs="Arial"/>
          <w:sz w:val="22"/>
          <w:szCs w:val="22"/>
        </w:rPr>
        <w:t xml:space="preserve">, M. &amp; Shulman, G. L. (2020). Damage to the shortest structural paths between brain regions is associated with disruptions of resting-state functional connectivity after stroke. </w:t>
      </w:r>
      <w:proofErr w:type="spellStart"/>
      <w:r w:rsidRPr="003079A1">
        <w:rPr>
          <w:rFonts w:ascii="Ebrima" w:hAnsi="Ebrima" w:cs="Arial"/>
          <w:sz w:val="22"/>
          <w:szCs w:val="22"/>
        </w:rPr>
        <w:t>NeuroImage</w:t>
      </w:r>
      <w:proofErr w:type="spellEnd"/>
      <w:r w:rsidRPr="003079A1">
        <w:rPr>
          <w:rFonts w:ascii="Ebrima" w:hAnsi="Ebrima" w:cs="Arial"/>
          <w:sz w:val="22"/>
          <w:szCs w:val="22"/>
        </w:rPr>
        <w:t xml:space="preserve">, 210, 116589. </w:t>
      </w:r>
      <w:hyperlink r:id="rId66" w:history="1">
        <w:r w:rsidRPr="00543EF8">
          <w:rPr>
            <w:rStyle w:val="Hyperlink"/>
            <w:rFonts w:ascii="Ebrima" w:hAnsi="Ebrima" w:cs="Arial"/>
            <w:sz w:val="22"/>
            <w:szCs w:val="22"/>
          </w:rPr>
          <w:t>https://doi.org/10.1016/j.neuroimage.2020.116589</w:t>
        </w:r>
      </w:hyperlink>
      <w:r>
        <w:rPr>
          <w:rFonts w:ascii="Ebrima" w:hAnsi="Ebrima" w:cs="Arial"/>
          <w:sz w:val="22"/>
          <w:szCs w:val="22"/>
        </w:rPr>
        <w:t xml:space="preserve"> </w:t>
      </w:r>
    </w:p>
    <w:p w14:paraId="47841947" w14:textId="2C18F96F" w:rsidR="00CA1F07" w:rsidRDefault="00CA1F07" w:rsidP="00CB3890">
      <w:pPr>
        <w:pStyle w:val="StandardWeb"/>
        <w:spacing w:before="0" w:beforeAutospacing="0" w:after="120" w:afterAutospacing="0" w:line="276" w:lineRule="auto"/>
        <w:ind w:left="720" w:hanging="720"/>
        <w:jc w:val="both"/>
        <w:rPr>
          <w:rFonts w:ascii="Ebrima" w:hAnsi="Ebrima" w:cs="Arial"/>
          <w:sz w:val="22"/>
          <w:szCs w:val="22"/>
        </w:rPr>
      </w:pPr>
      <w:bookmarkStart w:id="357" w:name="griffis2021LQT"/>
      <w:bookmarkStart w:id="358" w:name="griffis2021"/>
      <w:bookmarkEnd w:id="356"/>
      <w:proofErr w:type="spellStart"/>
      <w:r w:rsidRPr="00CA1F07">
        <w:rPr>
          <w:rFonts w:ascii="Ebrima" w:hAnsi="Ebrima" w:cs="Arial"/>
          <w:sz w:val="22"/>
          <w:szCs w:val="22"/>
        </w:rPr>
        <w:t>Griffis</w:t>
      </w:r>
      <w:proofErr w:type="spellEnd"/>
      <w:r w:rsidRPr="00CA1F07">
        <w:rPr>
          <w:rFonts w:ascii="Ebrima" w:hAnsi="Ebrima" w:cs="Arial"/>
          <w:sz w:val="22"/>
          <w:szCs w:val="22"/>
        </w:rPr>
        <w:t xml:space="preserve">, J. C., Metcalf, N. V., </w:t>
      </w:r>
      <w:proofErr w:type="spellStart"/>
      <w:r w:rsidRPr="00CA1F07">
        <w:rPr>
          <w:rFonts w:ascii="Ebrima" w:hAnsi="Ebrima" w:cs="Arial"/>
          <w:sz w:val="22"/>
          <w:szCs w:val="22"/>
        </w:rPr>
        <w:t>Corbetta</w:t>
      </w:r>
      <w:proofErr w:type="spellEnd"/>
      <w:r w:rsidRPr="00CA1F07">
        <w:rPr>
          <w:rFonts w:ascii="Ebrima" w:hAnsi="Ebrima" w:cs="Arial"/>
          <w:sz w:val="22"/>
          <w:szCs w:val="22"/>
        </w:rPr>
        <w:t xml:space="preserve">, M. &amp; Shulman, G. L. (2021). Lesion Quantification Toolkit: A MATLAB software tool for estimating grey matter damage and white matter disconnections in patients with focal brain lesions. </w:t>
      </w:r>
      <w:proofErr w:type="spellStart"/>
      <w:r w:rsidRPr="00CA1F07">
        <w:rPr>
          <w:rFonts w:ascii="Ebrima" w:hAnsi="Ebrima" w:cs="Arial"/>
          <w:sz w:val="22"/>
          <w:szCs w:val="22"/>
        </w:rPr>
        <w:t>NeuroImage</w:t>
      </w:r>
      <w:proofErr w:type="spellEnd"/>
      <w:r w:rsidRPr="00CA1F07">
        <w:rPr>
          <w:rFonts w:ascii="Ebrima" w:hAnsi="Ebrima" w:cs="Arial"/>
          <w:sz w:val="22"/>
          <w:szCs w:val="22"/>
        </w:rPr>
        <w:t xml:space="preserve">: Clinical, 30, 102639. </w:t>
      </w:r>
      <w:hyperlink r:id="rId67" w:history="1">
        <w:r w:rsidRPr="003C1355">
          <w:rPr>
            <w:rStyle w:val="Hyperlink"/>
            <w:rFonts w:ascii="Ebrima" w:hAnsi="Ebrima" w:cs="Arial"/>
            <w:sz w:val="22"/>
            <w:szCs w:val="22"/>
          </w:rPr>
          <w:t>https://doi.org/10.1016/j.nicl.2021.102639</w:t>
        </w:r>
      </w:hyperlink>
      <w:r>
        <w:rPr>
          <w:rFonts w:ascii="Ebrima" w:hAnsi="Ebrima" w:cs="Arial"/>
          <w:sz w:val="22"/>
          <w:szCs w:val="22"/>
        </w:rPr>
        <w:t xml:space="preserve"> </w:t>
      </w:r>
    </w:p>
    <w:p w14:paraId="22C5E698" w14:textId="5E22665D" w:rsidR="000E18A1" w:rsidRDefault="000E18A1" w:rsidP="00CB3890">
      <w:pPr>
        <w:pStyle w:val="StandardWeb"/>
        <w:spacing w:before="0" w:beforeAutospacing="0" w:after="120" w:afterAutospacing="0" w:line="276" w:lineRule="auto"/>
        <w:ind w:left="720" w:hanging="720"/>
        <w:jc w:val="both"/>
        <w:rPr>
          <w:rFonts w:ascii="Ebrima" w:hAnsi="Ebrima" w:cs="Arial"/>
          <w:sz w:val="22"/>
          <w:szCs w:val="22"/>
        </w:rPr>
      </w:pPr>
      <w:bookmarkStart w:id="359" w:name="hendersonlobo2012"/>
      <w:bookmarkEnd w:id="357"/>
      <w:bookmarkEnd w:id="358"/>
      <w:r w:rsidRPr="0019100D">
        <w:rPr>
          <w:rFonts w:ascii="Ebrima" w:hAnsi="Ebrima" w:cs="Arial"/>
          <w:sz w:val="22"/>
          <w:szCs w:val="22"/>
          <w:lang w:val="en-US"/>
        </w:rPr>
        <w:t xml:space="preserve">Henderson, V. W., &amp; Lobo, R. A. (2012). </w:t>
      </w:r>
      <w:r w:rsidRPr="000E18A1">
        <w:rPr>
          <w:rFonts w:ascii="Ebrima" w:hAnsi="Ebrima" w:cs="Arial"/>
          <w:sz w:val="22"/>
          <w:szCs w:val="22"/>
        </w:rPr>
        <w:t xml:space="preserve">Hormone therapy and the risk of stroke: perspectives 10 years after the Women's Health Initiative trials. Climacteric, 15(3), 229–234. </w:t>
      </w:r>
      <w:hyperlink r:id="rId68" w:history="1">
        <w:r w:rsidRPr="00CA4045">
          <w:rPr>
            <w:rStyle w:val="Hyperlink"/>
            <w:rFonts w:ascii="Ebrima" w:hAnsi="Ebrima" w:cs="Arial"/>
            <w:sz w:val="22"/>
            <w:szCs w:val="22"/>
          </w:rPr>
          <w:t>https://doi.org/10.3109/13697137.2012.656254</w:t>
        </w:r>
      </w:hyperlink>
      <w:r>
        <w:rPr>
          <w:rFonts w:ascii="Ebrima" w:hAnsi="Ebrima" w:cs="Arial"/>
          <w:sz w:val="22"/>
          <w:szCs w:val="22"/>
        </w:rPr>
        <w:t xml:space="preserve"> </w:t>
      </w:r>
    </w:p>
    <w:p w14:paraId="68BDE808" w14:textId="3BCCAA31" w:rsidR="00121A79" w:rsidRDefault="00121A79" w:rsidP="00CB3890">
      <w:pPr>
        <w:pStyle w:val="StandardWeb"/>
        <w:spacing w:before="0" w:beforeAutospacing="0" w:after="120" w:afterAutospacing="0" w:line="276" w:lineRule="auto"/>
        <w:ind w:left="720" w:hanging="720"/>
        <w:jc w:val="both"/>
        <w:rPr>
          <w:rFonts w:ascii="Ebrima" w:hAnsi="Ebrima" w:cs="Arial"/>
          <w:sz w:val="22"/>
          <w:szCs w:val="22"/>
        </w:rPr>
      </w:pPr>
      <w:bookmarkStart w:id="360" w:name="herbetduffau2022"/>
      <w:proofErr w:type="spellStart"/>
      <w:r w:rsidRPr="00121A79">
        <w:rPr>
          <w:rFonts w:ascii="Ebrima" w:hAnsi="Ebrima" w:cs="Arial"/>
          <w:sz w:val="22"/>
          <w:szCs w:val="22"/>
        </w:rPr>
        <w:t>Herbet</w:t>
      </w:r>
      <w:proofErr w:type="spellEnd"/>
      <w:r w:rsidRPr="00121A79">
        <w:rPr>
          <w:rFonts w:ascii="Ebrima" w:hAnsi="Ebrima" w:cs="Arial"/>
          <w:sz w:val="22"/>
          <w:szCs w:val="22"/>
        </w:rPr>
        <w:t xml:space="preserve">, G. &amp; </w:t>
      </w:r>
      <w:proofErr w:type="spellStart"/>
      <w:r w:rsidRPr="00121A79">
        <w:rPr>
          <w:rFonts w:ascii="Ebrima" w:hAnsi="Ebrima" w:cs="Arial"/>
          <w:sz w:val="22"/>
          <w:szCs w:val="22"/>
        </w:rPr>
        <w:t>Duffau</w:t>
      </w:r>
      <w:proofErr w:type="spellEnd"/>
      <w:r w:rsidRPr="00121A79">
        <w:rPr>
          <w:rFonts w:ascii="Ebrima" w:hAnsi="Ebrima" w:cs="Arial"/>
          <w:sz w:val="22"/>
          <w:szCs w:val="22"/>
        </w:rPr>
        <w:t xml:space="preserve">, H. (2022). Contribution of the medial eye field network to the voluntary deployment of visuospatial attention. Nature Communications, 13(1). </w:t>
      </w:r>
      <w:hyperlink r:id="rId69" w:history="1">
        <w:r w:rsidRPr="007D24AD">
          <w:rPr>
            <w:rStyle w:val="Hyperlink"/>
            <w:rFonts w:ascii="Ebrima" w:hAnsi="Ebrima" w:cs="Arial"/>
            <w:sz w:val="22"/>
            <w:szCs w:val="22"/>
          </w:rPr>
          <w:t>https://doi.org/10.1038/s41467-022-28030-3</w:t>
        </w:r>
      </w:hyperlink>
      <w:r>
        <w:rPr>
          <w:rFonts w:ascii="Ebrima" w:hAnsi="Ebrima" w:cs="Arial"/>
          <w:sz w:val="22"/>
          <w:szCs w:val="22"/>
        </w:rPr>
        <w:t xml:space="preserve"> </w:t>
      </w:r>
    </w:p>
    <w:p w14:paraId="4026AF60" w14:textId="4067E386" w:rsidR="005C1793" w:rsidRDefault="005C1793" w:rsidP="00CB3890">
      <w:pPr>
        <w:pStyle w:val="StandardWeb"/>
        <w:spacing w:before="0" w:beforeAutospacing="0" w:after="120" w:afterAutospacing="0" w:line="276" w:lineRule="auto"/>
        <w:ind w:left="720" w:hanging="720"/>
        <w:jc w:val="both"/>
        <w:rPr>
          <w:rFonts w:ascii="Ebrima" w:hAnsi="Ebrima" w:cs="Arial"/>
          <w:sz w:val="22"/>
          <w:szCs w:val="22"/>
        </w:rPr>
      </w:pPr>
      <w:bookmarkStart w:id="361" w:name="hirnstein2019"/>
      <w:bookmarkEnd w:id="360"/>
      <w:r w:rsidRPr="006C4E3C">
        <w:rPr>
          <w:rFonts w:ascii="Ebrima" w:hAnsi="Ebrima" w:cs="Arial"/>
          <w:sz w:val="22"/>
          <w:szCs w:val="22"/>
          <w:lang w:val="de-DE"/>
          <w:rPrChange w:id="362" w:author="Tamara Kessler" w:date="2022-09-14T11:36:00Z">
            <w:rPr>
              <w:rFonts w:ascii="Ebrima" w:hAnsi="Ebrima" w:cs="Arial"/>
              <w:sz w:val="22"/>
              <w:szCs w:val="22"/>
              <w:lang w:val="en-US"/>
            </w:rPr>
          </w:rPrChange>
        </w:rPr>
        <w:lastRenderedPageBreak/>
        <w:t xml:space="preserve">Hirnstein, M., </w:t>
      </w:r>
      <w:proofErr w:type="spellStart"/>
      <w:r w:rsidRPr="006C4E3C">
        <w:rPr>
          <w:rFonts w:ascii="Ebrima" w:hAnsi="Ebrima" w:cs="Arial"/>
          <w:sz w:val="22"/>
          <w:szCs w:val="22"/>
          <w:lang w:val="de-DE"/>
          <w:rPrChange w:id="363" w:author="Tamara Kessler" w:date="2022-09-14T11:36:00Z">
            <w:rPr>
              <w:rFonts w:ascii="Ebrima" w:hAnsi="Ebrima" w:cs="Arial"/>
              <w:sz w:val="22"/>
              <w:szCs w:val="22"/>
              <w:lang w:val="en-US"/>
            </w:rPr>
          </w:rPrChange>
        </w:rPr>
        <w:t>Hugdahl</w:t>
      </w:r>
      <w:proofErr w:type="spellEnd"/>
      <w:r w:rsidRPr="006C4E3C">
        <w:rPr>
          <w:rFonts w:ascii="Ebrima" w:hAnsi="Ebrima" w:cs="Arial"/>
          <w:sz w:val="22"/>
          <w:szCs w:val="22"/>
          <w:lang w:val="de-DE"/>
          <w:rPrChange w:id="364" w:author="Tamara Kessler" w:date="2022-09-14T11:36:00Z">
            <w:rPr>
              <w:rFonts w:ascii="Ebrima" w:hAnsi="Ebrima" w:cs="Arial"/>
              <w:sz w:val="22"/>
              <w:szCs w:val="22"/>
              <w:lang w:val="en-US"/>
            </w:rPr>
          </w:rPrChange>
        </w:rPr>
        <w:t>, K., &amp; Hausmann, M. (201</w:t>
      </w:r>
      <w:r w:rsidR="009D4C17" w:rsidRPr="006C4E3C">
        <w:rPr>
          <w:rFonts w:ascii="Ebrima" w:hAnsi="Ebrima" w:cs="Arial"/>
          <w:sz w:val="22"/>
          <w:szCs w:val="22"/>
          <w:lang w:val="de-DE"/>
          <w:rPrChange w:id="365" w:author="Tamara Kessler" w:date="2022-09-14T11:36:00Z">
            <w:rPr>
              <w:rFonts w:ascii="Ebrima" w:hAnsi="Ebrima" w:cs="Arial"/>
              <w:sz w:val="22"/>
              <w:szCs w:val="22"/>
              <w:lang w:val="en-US"/>
            </w:rPr>
          </w:rPrChange>
        </w:rPr>
        <w:t>9</w:t>
      </w:r>
      <w:r w:rsidRPr="006C4E3C">
        <w:rPr>
          <w:rFonts w:ascii="Ebrima" w:hAnsi="Ebrima" w:cs="Arial"/>
          <w:sz w:val="22"/>
          <w:szCs w:val="22"/>
          <w:lang w:val="de-DE"/>
          <w:rPrChange w:id="366" w:author="Tamara Kessler" w:date="2022-09-14T11:36:00Z">
            <w:rPr>
              <w:rFonts w:ascii="Ebrima" w:hAnsi="Ebrima" w:cs="Arial"/>
              <w:sz w:val="22"/>
              <w:szCs w:val="22"/>
              <w:lang w:val="en-US"/>
            </w:rPr>
          </w:rPrChange>
        </w:rPr>
        <w:t xml:space="preserve">). </w:t>
      </w:r>
      <w:r w:rsidRPr="005C1793">
        <w:rPr>
          <w:rFonts w:ascii="Ebrima" w:hAnsi="Ebrima" w:cs="Arial"/>
          <w:sz w:val="22"/>
          <w:szCs w:val="22"/>
        </w:rPr>
        <w:t xml:space="preserve">Cognitive sex differences and hemispheric asymmetry: A critical review of 40 years of research. Laterality: Asymmetries of Body, Brain and Cognition, 24(2), 204–252. </w:t>
      </w:r>
      <w:hyperlink r:id="rId70" w:history="1">
        <w:r w:rsidRPr="00252B60">
          <w:rPr>
            <w:rStyle w:val="Hyperlink"/>
            <w:rFonts w:ascii="Ebrima" w:hAnsi="Ebrima" w:cs="Arial"/>
            <w:sz w:val="22"/>
            <w:szCs w:val="22"/>
          </w:rPr>
          <w:t>https://doi.org/10.1080/1357650x.2018.1497044</w:t>
        </w:r>
      </w:hyperlink>
      <w:r>
        <w:rPr>
          <w:rFonts w:ascii="Ebrima" w:hAnsi="Ebrima" w:cs="Arial"/>
          <w:sz w:val="22"/>
          <w:szCs w:val="22"/>
        </w:rPr>
        <w:t xml:space="preserve"> </w:t>
      </w:r>
    </w:p>
    <w:p w14:paraId="6C90637E" w14:textId="3C2B1BAC" w:rsidR="00DE5EBB" w:rsidRDefault="00DE5EBB" w:rsidP="00CB3890">
      <w:pPr>
        <w:pStyle w:val="StandardWeb"/>
        <w:spacing w:before="0" w:beforeAutospacing="0" w:after="120" w:afterAutospacing="0" w:line="276" w:lineRule="auto"/>
        <w:ind w:left="720" w:hanging="720"/>
        <w:jc w:val="both"/>
        <w:rPr>
          <w:rFonts w:ascii="Ebrima" w:hAnsi="Ebrima" w:cs="Arial"/>
          <w:sz w:val="22"/>
          <w:szCs w:val="22"/>
        </w:rPr>
      </w:pPr>
      <w:bookmarkStart w:id="367" w:name="hollingworth1918"/>
      <w:r w:rsidRPr="00DE5EBB">
        <w:rPr>
          <w:rFonts w:ascii="Ebrima" w:hAnsi="Ebrima" w:cs="Arial"/>
          <w:sz w:val="22"/>
          <w:szCs w:val="22"/>
        </w:rPr>
        <w:t xml:space="preserve">Hollingworth, L. S. (1918). Comparison of the sexes in mental traits. Psychological Bulletin, 15(12), 427–432. </w:t>
      </w:r>
      <w:hyperlink r:id="rId71" w:history="1">
        <w:r w:rsidRPr="003C1355">
          <w:rPr>
            <w:rStyle w:val="Hyperlink"/>
            <w:rFonts w:ascii="Ebrima" w:hAnsi="Ebrima" w:cs="Arial"/>
            <w:sz w:val="22"/>
            <w:szCs w:val="22"/>
          </w:rPr>
          <w:t>https://doi.org/10.1037/h0075023</w:t>
        </w:r>
      </w:hyperlink>
      <w:r>
        <w:rPr>
          <w:rFonts w:ascii="Ebrima" w:hAnsi="Ebrima" w:cs="Arial"/>
          <w:sz w:val="22"/>
          <w:szCs w:val="22"/>
        </w:rPr>
        <w:t xml:space="preserve"> </w:t>
      </w:r>
    </w:p>
    <w:p w14:paraId="7E426C16" w14:textId="7A4D3815" w:rsidR="00D84C3C" w:rsidRDefault="00D84C3C" w:rsidP="00CB3890">
      <w:pPr>
        <w:pStyle w:val="StandardWeb"/>
        <w:spacing w:before="0" w:beforeAutospacing="0" w:after="120" w:afterAutospacing="0" w:line="276" w:lineRule="auto"/>
        <w:ind w:left="720" w:hanging="720"/>
        <w:jc w:val="both"/>
        <w:rPr>
          <w:rFonts w:ascii="Ebrima" w:hAnsi="Ebrima" w:cs="Arial"/>
          <w:i/>
          <w:iCs/>
          <w:sz w:val="22"/>
          <w:szCs w:val="22"/>
          <w:lang w:val="de-DE"/>
        </w:rPr>
      </w:pPr>
      <w:bookmarkStart w:id="368" w:name="hyde2005"/>
      <w:bookmarkEnd w:id="361"/>
      <w:bookmarkEnd w:id="367"/>
      <w:r w:rsidRPr="00D84C3C">
        <w:rPr>
          <w:rFonts w:ascii="Ebrima" w:hAnsi="Ebrima" w:cs="Arial"/>
          <w:sz w:val="22"/>
          <w:szCs w:val="22"/>
          <w:lang w:val="en-US"/>
        </w:rPr>
        <w:t xml:space="preserve">Hyde, J. S. (2005). The gender similarities hypothesis. </w:t>
      </w:r>
      <w:r w:rsidRPr="00D84C3C">
        <w:rPr>
          <w:rFonts w:ascii="Ebrima" w:hAnsi="Ebrima" w:cs="Arial"/>
          <w:sz w:val="22"/>
          <w:szCs w:val="22"/>
          <w:lang w:val="de-DE"/>
        </w:rPr>
        <w:t xml:space="preserve">American </w:t>
      </w:r>
      <w:proofErr w:type="spellStart"/>
      <w:r w:rsidRPr="00D84C3C">
        <w:rPr>
          <w:rFonts w:ascii="Ebrima" w:hAnsi="Ebrima" w:cs="Arial"/>
          <w:sz w:val="22"/>
          <w:szCs w:val="22"/>
          <w:lang w:val="de-DE"/>
        </w:rPr>
        <w:t>Psychologist</w:t>
      </w:r>
      <w:proofErr w:type="spellEnd"/>
      <w:r w:rsidRPr="00D84C3C">
        <w:rPr>
          <w:rFonts w:ascii="Ebrima" w:hAnsi="Ebrima" w:cs="Arial"/>
          <w:sz w:val="22"/>
          <w:szCs w:val="22"/>
          <w:lang w:val="de-DE"/>
        </w:rPr>
        <w:t xml:space="preserve">, 60(6), 581–592. </w:t>
      </w:r>
      <w:r w:rsidR="00CC628C">
        <w:fldChar w:fldCharType="begin"/>
      </w:r>
      <w:r w:rsidR="00CC628C" w:rsidRPr="00CC628C">
        <w:rPr>
          <w:lang w:val="de-DE"/>
          <w:rPrChange w:id="369" w:author="Sperber" w:date="2022-09-15T12:25:00Z">
            <w:rPr/>
          </w:rPrChange>
        </w:rPr>
        <w:instrText xml:space="preserve"> HYPERLINK "https://doi.org/10.1037/0003-066x.60.6.581" </w:instrText>
      </w:r>
      <w:r w:rsidR="00CC628C">
        <w:fldChar w:fldCharType="separate"/>
      </w:r>
      <w:r w:rsidRPr="00252B60">
        <w:rPr>
          <w:rStyle w:val="Hyperlink"/>
          <w:rFonts w:ascii="Ebrima" w:hAnsi="Ebrima" w:cs="Arial"/>
          <w:sz w:val="22"/>
          <w:szCs w:val="22"/>
          <w:lang w:val="de-DE"/>
        </w:rPr>
        <w:t>https://doi.org/10.1037/0003-066x.60.6.581</w:t>
      </w:r>
      <w:r w:rsidR="00CC628C">
        <w:rPr>
          <w:rStyle w:val="Hyperlink"/>
          <w:rFonts w:ascii="Ebrima" w:hAnsi="Ebrima" w:cs="Arial"/>
          <w:sz w:val="22"/>
          <w:szCs w:val="22"/>
          <w:lang w:val="de-DE"/>
        </w:rPr>
        <w:fldChar w:fldCharType="end"/>
      </w:r>
      <w:r w:rsidRPr="00D84C3C">
        <w:rPr>
          <w:rFonts w:ascii="Ebrima" w:hAnsi="Ebrima" w:cs="Arial"/>
          <w:i/>
          <w:iCs/>
          <w:sz w:val="22"/>
          <w:szCs w:val="22"/>
          <w:lang w:val="de-DE"/>
        </w:rPr>
        <w:t xml:space="preserve"> </w:t>
      </w:r>
    </w:p>
    <w:p w14:paraId="5F6CC1B3" w14:textId="77777777" w:rsidR="003C513A" w:rsidRDefault="009D4C17" w:rsidP="00CB3890">
      <w:pPr>
        <w:pStyle w:val="StandardWeb"/>
        <w:spacing w:before="0" w:beforeAutospacing="0" w:after="120" w:afterAutospacing="0" w:line="276" w:lineRule="auto"/>
        <w:ind w:left="720" w:hanging="720"/>
        <w:jc w:val="both"/>
        <w:rPr>
          <w:rStyle w:val="Hyperlink"/>
          <w:rFonts w:ascii="Ebrima" w:hAnsi="Ebrima" w:cs="Arial"/>
          <w:sz w:val="22"/>
          <w:szCs w:val="22"/>
          <w:lang w:val="en-US"/>
        </w:rPr>
      </w:pPr>
      <w:bookmarkStart w:id="370" w:name="hyde2014"/>
      <w:r w:rsidRPr="009D4C17">
        <w:rPr>
          <w:rFonts w:ascii="Ebrima" w:hAnsi="Ebrima" w:cs="Arial"/>
          <w:sz w:val="22"/>
          <w:szCs w:val="22"/>
          <w:lang w:val="en-US"/>
        </w:rPr>
        <w:t xml:space="preserve">Hyde, J. S. (2014). Gender Similarities and Differences. Annual Review of Psychology, 65(1), 373–398. </w:t>
      </w:r>
      <w:hyperlink r:id="rId72" w:history="1">
        <w:r w:rsidRPr="00252B60">
          <w:rPr>
            <w:rStyle w:val="Hyperlink"/>
            <w:rFonts w:ascii="Ebrima" w:hAnsi="Ebrima" w:cs="Arial"/>
            <w:sz w:val="22"/>
            <w:szCs w:val="22"/>
            <w:lang w:val="en-US"/>
          </w:rPr>
          <w:t>https://doi.org/10.1146/annurev-psych-010213-115057</w:t>
        </w:r>
      </w:hyperlink>
    </w:p>
    <w:p w14:paraId="7F6D646D" w14:textId="15B0E602" w:rsidR="009D4C17" w:rsidRDefault="003C513A"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71" w:name="ingalhalikar2013"/>
      <w:proofErr w:type="spellStart"/>
      <w:r w:rsidRPr="003C513A">
        <w:rPr>
          <w:rFonts w:ascii="Ebrima" w:hAnsi="Ebrima" w:cs="Arial"/>
          <w:sz w:val="22"/>
          <w:szCs w:val="22"/>
          <w:lang w:val="de-DE"/>
        </w:rPr>
        <w:t>Ingalhalikar</w:t>
      </w:r>
      <w:proofErr w:type="spellEnd"/>
      <w:r w:rsidRPr="003C513A">
        <w:rPr>
          <w:rFonts w:ascii="Ebrima" w:hAnsi="Ebrima" w:cs="Arial"/>
          <w:sz w:val="22"/>
          <w:szCs w:val="22"/>
          <w:lang w:val="de-DE"/>
        </w:rPr>
        <w:t xml:space="preserve">, M., Smith, A., Parker, D., </w:t>
      </w:r>
      <w:proofErr w:type="spellStart"/>
      <w:r w:rsidRPr="003C513A">
        <w:rPr>
          <w:rFonts w:ascii="Ebrima" w:hAnsi="Ebrima" w:cs="Arial"/>
          <w:sz w:val="22"/>
          <w:szCs w:val="22"/>
          <w:lang w:val="de-DE"/>
        </w:rPr>
        <w:t>Satterthwaite</w:t>
      </w:r>
      <w:proofErr w:type="spellEnd"/>
      <w:r w:rsidRPr="003C513A">
        <w:rPr>
          <w:rFonts w:ascii="Ebrima" w:hAnsi="Ebrima" w:cs="Arial"/>
          <w:sz w:val="22"/>
          <w:szCs w:val="22"/>
          <w:lang w:val="de-DE"/>
        </w:rPr>
        <w:t xml:space="preserve">, T. D., Elliott, M. A., </w:t>
      </w:r>
      <w:proofErr w:type="spellStart"/>
      <w:r w:rsidRPr="003C513A">
        <w:rPr>
          <w:rFonts w:ascii="Ebrima" w:hAnsi="Ebrima" w:cs="Arial"/>
          <w:sz w:val="22"/>
          <w:szCs w:val="22"/>
          <w:lang w:val="de-DE"/>
        </w:rPr>
        <w:t>Ruparel</w:t>
      </w:r>
      <w:proofErr w:type="spellEnd"/>
      <w:r w:rsidRPr="003C513A">
        <w:rPr>
          <w:rFonts w:ascii="Ebrima" w:hAnsi="Ebrima" w:cs="Arial"/>
          <w:sz w:val="22"/>
          <w:szCs w:val="22"/>
          <w:lang w:val="de-DE"/>
        </w:rPr>
        <w:t xml:space="preserve">, K., </w:t>
      </w:r>
      <w:proofErr w:type="spellStart"/>
      <w:r w:rsidRPr="003C513A">
        <w:rPr>
          <w:rFonts w:ascii="Ebrima" w:hAnsi="Ebrima" w:cs="Arial"/>
          <w:sz w:val="22"/>
          <w:szCs w:val="22"/>
          <w:lang w:val="de-DE"/>
        </w:rPr>
        <w:t>Hakonarson</w:t>
      </w:r>
      <w:proofErr w:type="spellEnd"/>
      <w:r w:rsidRPr="003C513A">
        <w:rPr>
          <w:rFonts w:ascii="Ebrima" w:hAnsi="Ebrima" w:cs="Arial"/>
          <w:sz w:val="22"/>
          <w:szCs w:val="22"/>
          <w:lang w:val="de-DE"/>
        </w:rPr>
        <w:t xml:space="preserve">, H., Gur, R. E., Gur, R. C. &amp; </w:t>
      </w:r>
      <w:proofErr w:type="spellStart"/>
      <w:r w:rsidRPr="003C513A">
        <w:rPr>
          <w:rFonts w:ascii="Ebrima" w:hAnsi="Ebrima" w:cs="Arial"/>
          <w:sz w:val="22"/>
          <w:szCs w:val="22"/>
          <w:lang w:val="de-DE"/>
        </w:rPr>
        <w:t>Verma</w:t>
      </w:r>
      <w:proofErr w:type="spellEnd"/>
      <w:r w:rsidRPr="003C513A">
        <w:rPr>
          <w:rFonts w:ascii="Ebrima" w:hAnsi="Ebrima" w:cs="Arial"/>
          <w:sz w:val="22"/>
          <w:szCs w:val="22"/>
          <w:lang w:val="de-DE"/>
        </w:rPr>
        <w:t xml:space="preserve">, R. (2013). </w:t>
      </w:r>
      <w:r w:rsidRPr="003C513A">
        <w:rPr>
          <w:rFonts w:ascii="Ebrima" w:hAnsi="Ebrima" w:cs="Arial"/>
          <w:sz w:val="22"/>
          <w:szCs w:val="22"/>
          <w:lang w:val="en-US"/>
        </w:rPr>
        <w:t xml:space="preserve">Sex differences in the structural connectome of the human brain. Proceedings of the National Academy of Sciences, 111(2), 823–828. </w:t>
      </w:r>
      <w:hyperlink r:id="rId73" w:history="1">
        <w:r w:rsidRPr="008210C8">
          <w:rPr>
            <w:rStyle w:val="Hyperlink"/>
            <w:rFonts w:ascii="Ebrima" w:hAnsi="Ebrima" w:cs="Arial"/>
            <w:sz w:val="22"/>
            <w:szCs w:val="22"/>
            <w:lang w:val="en-US"/>
          </w:rPr>
          <w:t>https://doi.org/10.1073/pnas.1316909110</w:t>
        </w:r>
      </w:hyperlink>
      <w:r>
        <w:rPr>
          <w:rFonts w:ascii="Ebrima" w:hAnsi="Ebrima" w:cs="Arial"/>
          <w:sz w:val="22"/>
          <w:szCs w:val="22"/>
          <w:lang w:val="en-US"/>
        </w:rPr>
        <w:t xml:space="preserve"> </w:t>
      </w:r>
    </w:p>
    <w:p w14:paraId="107DAF69" w14:textId="0362E241" w:rsidR="004B70B5" w:rsidRDefault="004B70B5"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72" w:name="jackson2013"/>
      <w:bookmarkEnd w:id="371"/>
      <w:r w:rsidRPr="004B70B5">
        <w:rPr>
          <w:rFonts w:ascii="Ebrima" w:hAnsi="Ebrima" w:cs="Arial"/>
          <w:sz w:val="22"/>
          <w:szCs w:val="22"/>
          <w:lang w:val="en-US"/>
        </w:rPr>
        <w:t xml:space="preserve">Jackson, D., Kirkbride, J., </w:t>
      </w:r>
      <w:proofErr w:type="spellStart"/>
      <w:r w:rsidRPr="004B70B5">
        <w:rPr>
          <w:rFonts w:ascii="Ebrima" w:hAnsi="Ebrima" w:cs="Arial"/>
          <w:sz w:val="22"/>
          <w:szCs w:val="22"/>
          <w:lang w:val="en-US"/>
        </w:rPr>
        <w:t>Croudace</w:t>
      </w:r>
      <w:proofErr w:type="spellEnd"/>
      <w:r w:rsidRPr="004B70B5">
        <w:rPr>
          <w:rFonts w:ascii="Ebrima" w:hAnsi="Ebrima" w:cs="Arial"/>
          <w:sz w:val="22"/>
          <w:szCs w:val="22"/>
          <w:lang w:val="en-US"/>
        </w:rPr>
        <w:t xml:space="preserve">, T., Morgan, C., Boydell, J., </w:t>
      </w:r>
      <w:proofErr w:type="spellStart"/>
      <w:r w:rsidRPr="004B70B5">
        <w:rPr>
          <w:rFonts w:ascii="Ebrima" w:hAnsi="Ebrima" w:cs="Arial"/>
          <w:sz w:val="22"/>
          <w:szCs w:val="22"/>
          <w:lang w:val="en-US"/>
        </w:rPr>
        <w:t>Errazuriz</w:t>
      </w:r>
      <w:proofErr w:type="spellEnd"/>
      <w:r w:rsidRPr="004B70B5">
        <w:rPr>
          <w:rFonts w:ascii="Ebrima" w:hAnsi="Ebrima" w:cs="Arial"/>
          <w:sz w:val="22"/>
          <w:szCs w:val="22"/>
          <w:lang w:val="en-US"/>
        </w:rPr>
        <w:t>, A., Murray, R. M. &amp; Jones, P. B. (2013). Meta</w:t>
      </w:r>
      <w:r w:rsidRPr="004B70B5">
        <w:rPr>
          <w:sz w:val="22"/>
          <w:szCs w:val="22"/>
          <w:lang w:val="en-US"/>
        </w:rPr>
        <w:t>‐</w:t>
      </w:r>
      <w:r w:rsidRPr="004B70B5">
        <w:rPr>
          <w:rFonts w:ascii="Ebrima" w:hAnsi="Ebrima" w:cs="Arial"/>
          <w:sz w:val="22"/>
          <w:szCs w:val="22"/>
          <w:lang w:val="en-US"/>
        </w:rPr>
        <w:t>analytic approaches to determine gender differences in the age</w:t>
      </w:r>
      <w:r w:rsidRPr="004B70B5">
        <w:rPr>
          <w:sz w:val="22"/>
          <w:szCs w:val="22"/>
          <w:lang w:val="en-US"/>
        </w:rPr>
        <w:t>‐</w:t>
      </w:r>
      <w:r w:rsidRPr="004B70B5">
        <w:rPr>
          <w:rFonts w:ascii="Ebrima" w:hAnsi="Ebrima" w:cs="Arial"/>
          <w:sz w:val="22"/>
          <w:szCs w:val="22"/>
          <w:lang w:val="en-US"/>
        </w:rPr>
        <w:t>incidence characteristics of schizophrenia and related psychoses. International Journal of Methods in Psychiatric Research, 22(1), 36</w:t>
      </w:r>
      <w:r w:rsidRPr="004B70B5">
        <w:rPr>
          <w:rFonts w:ascii="Ebrima" w:hAnsi="Ebrima" w:cs="Ebrima"/>
          <w:sz w:val="22"/>
          <w:szCs w:val="22"/>
          <w:lang w:val="en-US"/>
        </w:rPr>
        <w:t>–</w:t>
      </w:r>
      <w:r w:rsidRPr="004B70B5">
        <w:rPr>
          <w:rFonts w:ascii="Ebrima" w:hAnsi="Ebrima" w:cs="Arial"/>
          <w:sz w:val="22"/>
          <w:szCs w:val="22"/>
          <w:lang w:val="en-US"/>
        </w:rPr>
        <w:t xml:space="preserve">45. </w:t>
      </w:r>
      <w:hyperlink r:id="rId74" w:history="1">
        <w:r w:rsidR="00945924" w:rsidRPr="002549E3">
          <w:rPr>
            <w:rStyle w:val="Hyperlink"/>
            <w:rFonts w:ascii="Ebrima" w:hAnsi="Ebrima" w:cs="Arial"/>
            <w:sz w:val="22"/>
            <w:szCs w:val="22"/>
            <w:lang w:val="en-US"/>
          </w:rPr>
          <w:t>https://doi.org/10.1002/mpr.1376</w:t>
        </w:r>
      </w:hyperlink>
      <w:r w:rsidR="00945924">
        <w:rPr>
          <w:rFonts w:ascii="Ebrima" w:hAnsi="Ebrima" w:cs="Arial"/>
          <w:sz w:val="22"/>
          <w:szCs w:val="22"/>
          <w:lang w:val="en-US"/>
        </w:rPr>
        <w:t xml:space="preserve"> </w:t>
      </w:r>
    </w:p>
    <w:p w14:paraId="038E9A61" w14:textId="1684C6D3" w:rsidR="0002712B" w:rsidRDefault="0002712B"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73" w:name="jaroszwiley2014"/>
      <w:proofErr w:type="spellStart"/>
      <w:r w:rsidRPr="0002712B">
        <w:rPr>
          <w:rFonts w:ascii="Ebrima" w:hAnsi="Ebrima" w:cs="Arial"/>
          <w:sz w:val="22"/>
          <w:szCs w:val="22"/>
          <w:lang w:val="de-DE"/>
        </w:rPr>
        <w:t>Jarosz</w:t>
      </w:r>
      <w:proofErr w:type="spellEnd"/>
      <w:r w:rsidRPr="0002712B">
        <w:rPr>
          <w:rFonts w:ascii="Ebrima" w:hAnsi="Ebrima" w:cs="Arial"/>
          <w:sz w:val="22"/>
          <w:szCs w:val="22"/>
          <w:lang w:val="de-DE"/>
        </w:rPr>
        <w:t xml:space="preserve">, A. F., &amp; Wiley, J. (2014). </w:t>
      </w:r>
      <w:r w:rsidRPr="0002712B">
        <w:rPr>
          <w:rFonts w:ascii="Ebrima" w:hAnsi="Ebrima" w:cs="Arial"/>
          <w:sz w:val="22"/>
          <w:szCs w:val="22"/>
          <w:lang w:val="en-US"/>
        </w:rPr>
        <w:t xml:space="preserve">What Are the Odds? A Practical Guide to Computing and Reporting Bayes Factors. The Journal of Problem Solving, 7(1). </w:t>
      </w:r>
      <w:hyperlink r:id="rId75" w:history="1">
        <w:r w:rsidRPr="00FF3131">
          <w:rPr>
            <w:rStyle w:val="Hyperlink"/>
            <w:rFonts w:ascii="Ebrima" w:hAnsi="Ebrima" w:cs="Arial"/>
            <w:sz w:val="22"/>
            <w:szCs w:val="22"/>
            <w:lang w:val="en-US"/>
          </w:rPr>
          <w:t>https://doi.org/10.7771/1932-6246.1167</w:t>
        </w:r>
      </w:hyperlink>
      <w:r>
        <w:rPr>
          <w:rFonts w:ascii="Ebrima" w:hAnsi="Ebrima" w:cs="Arial"/>
          <w:sz w:val="22"/>
          <w:szCs w:val="22"/>
          <w:lang w:val="en-US"/>
        </w:rPr>
        <w:t xml:space="preserve"> </w:t>
      </w:r>
    </w:p>
    <w:p w14:paraId="1A789C80" w14:textId="7E3B8DBC" w:rsidR="00945924" w:rsidRPr="009D4C17" w:rsidRDefault="00945924"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74" w:name="jensen2022"/>
      <w:bookmarkEnd w:id="372"/>
      <w:bookmarkEnd w:id="373"/>
      <w:r w:rsidRPr="00945924">
        <w:rPr>
          <w:rFonts w:ascii="Ebrima" w:hAnsi="Ebrima" w:cs="Arial"/>
          <w:sz w:val="22"/>
          <w:szCs w:val="22"/>
          <w:lang w:val="en-US"/>
        </w:rPr>
        <w:t xml:space="preserve">Jensen, A., Castro, A. W., Ferretti, M. T., </w:t>
      </w:r>
      <w:proofErr w:type="spellStart"/>
      <w:r w:rsidRPr="00945924">
        <w:rPr>
          <w:rFonts w:ascii="Ebrima" w:hAnsi="Ebrima" w:cs="Arial"/>
          <w:sz w:val="22"/>
          <w:szCs w:val="22"/>
          <w:lang w:val="en-US"/>
        </w:rPr>
        <w:t>Martinkova</w:t>
      </w:r>
      <w:proofErr w:type="spellEnd"/>
      <w:r w:rsidRPr="00945924">
        <w:rPr>
          <w:rFonts w:ascii="Ebrima" w:hAnsi="Ebrima" w:cs="Arial"/>
          <w:sz w:val="22"/>
          <w:szCs w:val="22"/>
          <w:lang w:val="en-US"/>
        </w:rPr>
        <w:t xml:space="preserve">, J., </w:t>
      </w:r>
      <w:proofErr w:type="spellStart"/>
      <w:r w:rsidRPr="00945924">
        <w:rPr>
          <w:rFonts w:ascii="Ebrima" w:hAnsi="Ebrima" w:cs="Arial"/>
          <w:sz w:val="22"/>
          <w:szCs w:val="22"/>
          <w:lang w:val="en-US"/>
        </w:rPr>
        <w:t>Vasilevskaya</w:t>
      </w:r>
      <w:proofErr w:type="spellEnd"/>
      <w:r w:rsidRPr="00945924">
        <w:rPr>
          <w:rFonts w:ascii="Ebrima" w:hAnsi="Ebrima" w:cs="Arial"/>
          <w:sz w:val="22"/>
          <w:szCs w:val="22"/>
          <w:lang w:val="en-US"/>
        </w:rPr>
        <w:t xml:space="preserve">, A., </w:t>
      </w:r>
      <w:proofErr w:type="spellStart"/>
      <w:r w:rsidRPr="00945924">
        <w:rPr>
          <w:rFonts w:ascii="Ebrima" w:hAnsi="Ebrima" w:cs="Arial"/>
          <w:sz w:val="22"/>
          <w:szCs w:val="22"/>
          <w:lang w:val="en-US"/>
        </w:rPr>
        <w:t>Santuccione</w:t>
      </w:r>
      <w:proofErr w:type="spellEnd"/>
      <w:r w:rsidRPr="00945924">
        <w:rPr>
          <w:rFonts w:ascii="Ebrima" w:hAnsi="Ebrima" w:cs="Arial"/>
          <w:sz w:val="22"/>
          <w:szCs w:val="22"/>
          <w:lang w:val="en-US"/>
        </w:rPr>
        <w:t xml:space="preserve"> Chadha, A. &amp; Tartaglia, A. C. (2022). Sex and gender differences in the neurological and neuropsychiatric symptoms of long COVID: A narrative review. The Italian Journal of Gender-Specific Medicine, 8(1), 18–28. </w:t>
      </w:r>
      <w:hyperlink r:id="rId76" w:history="1">
        <w:r w:rsidRPr="002549E3">
          <w:rPr>
            <w:rStyle w:val="Hyperlink"/>
            <w:rFonts w:ascii="Ebrima" w:hAnsi="Ebrima" w:cs="Arial"/>
            <w:sz w:val="22"/>
            <w:szCs w:val="22"/>
            <w:lang w:val="en-US"/>
          </w:rPr>
          <w:t>https://doi.org/10.1723/3769.37563</w:t>
        </w:r>
      </w:hyperlink>
      <w:r>
        <w:rPr>
          <w:rFonts w:ascii="Ebrima" w:hAnsi="Ebrima" w:cs="Arial"/>
          <w:sz w:val="22"/>
          <w:szCs w:val="22"/>
          <w:lang w:val="en-US"/>
        </w:rPr>
        <w:t xml:space="preserve"> </w:t>
      </w:r>
    </w:p>
    <w:p w14:paraId="17A91B77" w14:textId="37516143" w:rsidR="005F2064" w:rsidRDefault="005F2064" w:rsidP="00CB3890">
      <w:pPr>
        <w:pStyle w:val="StandardWeb"/>
        <w:spacing w:before="0" w:beforeAutospacing="0" w:after="120" w:afterAutospacing="0" w:line="276" w:lineRule="auto"/>
        <w:ind w:left="720" w:hanging="720"/>
        <w:jc w:val="both"/>
        <w:rPr>
          <w:rFonts w:ascii="Ebrima" w:hAnsi="Ebrima" w:cs="Arial"/>
          <w:sz w:val="22"/>
          <w:szCs w:val="22"/>
        </w:rPr>
      </w:pPr>
      <w:bookmarkStart w:id="375" w:name="kanaan2012"/>
      <w:bookmarkEnd w:id="368"/>
      <w:bookmarkEnd w:id="370"/>
      <w:bookmarkEnd w:id="374"/>
      <w:r w:rsidRPr="005F2064">
        <w:rPr>
          <w:rFonts w:ascii="Ebrima" w:hAnsi="Ebrima" w:cs="Arial"/>
          <w:sz w:val="22"/>
          <w:szCs w:val="22"/>
        </w:rPr>
        <w:t xml:space="preserve">Kanaan, R. A., </w:t>
      </w:r>
      <w:proofErr w:type="spellStart"/>
      <w:r w:rsidRPr="005F2064">
        <w:rPr>
          <w:rFonts w:ascii="Ebrima" w:hAnsi="Ebrima" w:cs="Arial"/>
          <w:sz w:val="22"/>
          <w:szCs w:val="22"/>
        </w:rPr>
        <w:t>Allin</w:t>
      </w:r>
      <w:proofErr w:type="spellEnd"/>
      <w:r w:rsidRPr="005F2064">
        <w:rPr>
          <w:rFonts w:ascii="Ebrima" w:hAnsi="Ebrima" w:cs="Arial"/>
          <w:sz w:val="22"/>
          <w:szCs w:val="22"/>
        </w:rPr>
        <w:t xml:space="preserve">, M., </w:t>
      </w:r>
      <w:proofErr w:type="spellStart"/>
      <w:r w:rsidRPr="005F2064">
        <w:rPr>
          <w:rFonts w:ascii="Ebrima" w:hAnsi="Ebrima" w:cs="Arial"/>
          <w:sz w:val="22"/>
          <w:szCs w:val="22"/>
        </w:rPr>
        <w:t>Picchioni</w:t>
      </w:r>
      <w:proofErr w:type="spellEnd"/>
      <w:r w:rsidRPr="005F2064">
        <w:rPr>
          <w:rFonts w:ascii="Ebrima" w:hAnsi="Ebrima" w:cs="Arial"/>
          <w:sz w:val="22"/>
          <w:szCs w:val="22"/>
        </w:rPr>
        <w:t xml:space="preserve">, M., Barker, G. J., Daly, E., </w:t>
      </w:r>
      <w:proofErr w:type="spellStart"/>
      <w:r w:rsidRPr="005F2064">
        <w:rPr>
          <w:rFonts w:ascii="Ebrima" w:hAnsi="Ebrima" w:cs="Arial"/>
          <w:sz w:val="22"/>
          <w:szCs w:val="22"/>
        </w:rPr>
        <w:t>Shergill</w:t>
      </w:r>
      <w:proofErr w:type="spellEnd"/>
      <w:r w:rsidRPr="005F2064">
        <w:rPr>
          <w:rFonts w:ascii="Ebrima" w:hAnsi="Ebrima" w:cs="Arial"/>
          <w:sz w:val="22"/>
          <w:szCs w:val="22"/>
        </w:rPr>
        <w:t xml:space="preserve">, S. S., Woolley, J., &amp; McGuire, P. K. (2012). Gender Differences in White Matter Microstructure. </w:t>
      </w:r>
      <w:proofErr w:type="spellStart"/>
      <w:r w:rsidRPr="005F2064">
        <w:rPr>
          <w:rFonts w:ascii="Ebrima" w:hAnsi="Ebrima" w:cs="Arial"/>
          <w:sz w:val="22"/>
          <w:szCs w:val="22"/>
        </w:rPr>
        <w:t>PLoS</w:t>
      </w:r>
      <w:proofErr w:type="spellEnd"/>
      <w:r w:rsidRPr="005F2064">
        <w:rPr>
          <w:rFonts w:ascii="Ebrima" w:hAnsi="Ebrima" w:cs="Arial"/>
          <w:sz w:val="22"/>
          <w:szCs w:val="22"/>
        </w:rPr>
        <w:t xml:space="preserve"> ONE, 7(6), e38272. </w:t>
      </w:r>
      <w:hyperlink r:id="rId77" w:history="1">
        <w:r w:rsidRPr="00252B60">
          <w:rPr>
            <w:rStyle w:val="Hyperlink"/>
            <w:rFonts w:ascii="Ebrima" w:hAnsi="Ebrima" w:cs="Arial"/>
            <w:sz w:val="22"/>
            <w:szCs w:val="22"/>
          </w:rPr>
          <w:t>https://doi.org/10.1371/journal.pone.0038272</w:t>
        </w:r>
      </w:hyperlink>
      <w:r>
        <w:rPr>
          <w:rFonts w:ascii="Ebrima" w:hAnsi="Ebrima" w:cs="Arial"/>
          <w:sz w:val="22"/>
          <w:szCs w:val="22"/>
        </w:rPr>
        <w:t xml:space="preserve"> </w:t>
      </w:r>
    </w:p>
    <w:p w14:paraId="480D13C4" w14:textId="0A04AFD0" w:rsidR="00E26B47" w:rsidRPr="00E26B47" w:rsidRDefault="00E26B47" w:rsidP="00E26B47">
      <w:pPr>
        <w:pStyle w:val="StandardWeb"/>
        <w:spacing w:before="0" w:beforeAutospacing="0" w:after="120" w:afterAutospacing="0" w:line="276" w:lineRule="auto"/>
        <w:ind w:left="720" w:hanging="720"/>
        <w:jc w:val="both"/>
        <w:rPr>
          <w:rFonts w:ascii="Ebrima" w:hAnsi="Ebrima" w:cs="Arial"/>
          <w:sz w:val="22"/>
          <w:szCs w:val="22"/>
          <w:lang w:val="de-DE"/>
        </w:rPr>
      </w:pPr>
      <w:r w:rsidRPr="006639D2">
        <w:rPr>
          <w:rFonts w:ascii="Ebrima" w:hAnsi="Ebrima" w:cs="Arial"/>
          <w:sz w:val="22"/>
          <w:szCs w:val="22"/>
          <w:lang w:val="en-US"/>
        </w:rPr>
        <w:t xml:space="preserve">Karnath, H. O. (2015). Spatial attention systems in spatial neglect. </w:t>
      </w:r>
      <w:proofErr w:type="spellStart"/>
      <w:r w:rsidRPr="006639D2">
        <w:rPr>
          <w:rFonts w:ascii="Ebrima" w:hAnsi="Ebrima" w:cs="Arial"/>
          <w:sz w:val="22"/>
          <w:szCs w:val="22"/>
          <w:lang w:val="de-DE"/>
        </w:rPr>
        <w:t>Neuropsychologia</w:t>
      </w:r>
      <w:proofErr w:type="spellEnd"/>
      <w:r w:rsidRPr="006639D2">
        <w:rPr>
          <w:rFonts w:ascii="Ebrima" w:hAnsi="Ebrima" w:cs="Arial"/>
          <w:sz w:val="22"/>
          <w:szCs w:val="22"/>
          <w:lang w:val="de-DE"/>
        </w:rPr>
        <w:t xml:space="preserve">, 75, 61–73. </w:t>
      </w:r>
      <w:r w:rsidR="00CC628C">
        <w:fldChar w:fldCharType="begin"/>
      </w:r>
      <w:r w:rsidR="00CC628C" w:rsidRPr="00CC628C">
        <w:rPr>
          <w:lang w:val="de-DE"/>
          <w:rPrChange w:id="376" w:author="Sperber" w:date="2022-09-15T12:25:00Z">
            <w:rPr/>
          </w:rPrChange>
        </w:rPr>
        <w:instrText xml:space="preserve"> HYPERLINK "https://doi.org/10.1016/j.neuropsychologia.2015.05.019" </w:instrText>
      </w:r>
      <w:r w:rsidR="00CC628C">
        <w:fldChar w:fldCharType="separate"/>
      </w:r>
      <w:r w:rsidRPr="007E5E85">
        <w:rPr>
          <w:rStyle w:val="Hyperlink"/>
          <w:rFonts w:ascii="Ebrima" w:hAnsi="Ebrima" w:cs="Arial"/>
          <w:sz w:val="22"/>
          <w:szCs w:val="22"/>
          <w:lang w:val="de-DE"/>
        </w:rPr>
        <w:t>https://doi.org/10.1016/j.neuropsychologia.2015.05.019</w:t>
      </w:r>
      <w:r w:rsidR="00CC628C">
        <w:rPr>
          <w:rStyle w:val="Hyperlink"/>
          <w:rFonts w:ascii="Ebrima" w:hAnsi="Ebrima" w:cs="Arial"/>
          <w:sz w:val="22"/>
          <w:szCs w:val="22"/>
          <w:lang w:val="de-DE"/>
        </w:rPr>
        <w:fldChar w:fldCharType="end"/>
      </w:r>
      <w:r>
        <w:rPr>
          <w:rFonts w:ascii="Ebrima" w:hAnsi="Ebrima" w:cs="Arial"/>
          <w:sz w:val="22"/>
          <w:szCs w:val="22"/>
          <w:lang w:val="de-DE"/>
        </w:rPr>
        <w:t xml:space="preserve"> </w:t>
      </w:r>
    </w:p>
    <w:p w14:paraId="5CA0F9CA" w14:textId="2A8E46D8" w:rsidR="006639D2" w:rsidRPr="006A3109" w:rsidRDefault="006639D2"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377" w:name="karnathdieterich2006"/>
      <w:bookmarkEnd w:id="350"/>
      <w:bookmarkEnd w:id="352"/>
      <w:bookmarkEnd w:id="353"/>
      <w:bookmarkEnd w:id="359"/>
      <w:bookmarkEnd w:id="375"/>
      <w:r w:rsidRPr="005F2064">
        <w:rPr>
          <w:rFonts w:ascii="Ebrima" w:hAnsi="Ebrima" w:cs="Arial"/>
          <w:sz w:val="22"/>
          <w:szCs w:val="22"/>
          <w:lang w:val="de-DE"/>
        </w:rPr>
        <w:t xml:space="preserve">Karnath, H. O., &amp; Dieterich, M. (2006). </w:t>
      </w:r>
      <w:r w:rsidRPr="006639D2">
        <w:rPr>
          <w:rFonts w:ascii="Ebrima" w:hAnsi="Ebrima" w:cs="Arial"/>
          <w:sz w:val="22"/>
          <w:szCs w:val="22"/>
        </w:rPr>
        <w:t xml:space="preserve">Spatial neglect—a vestibular disorder? </w:t>
      </w:r>
      <w:r w:rsidRPr="006A3109">
        <w:rPr>
          <w:rFonts w:ascii="Ebrima" w:hAnsi="Ebrima" w:cs="Arial"/>
          <w:sz w:val="22"/>
          <w:szCs w:val="22"/>
          <w:lang w:val="de-DE"/>
        </w:rPr>
        <w:t xml:space="preserve">Brain, 129(2), 293–305. </w:t>
      </w:r>
      <w:hyperlink r:id="rId78" w:history="1">
        <w:r w:rsidRPr="006A3109">
          <w:rPr>
            <w:rStyle w:val="Hyperlink"/>
            <w:rFonts w:ascii="Ebrima" w:hAnsi="Ebrima" w:cs="Arial"/>
            <w:sz w:val="22"/>
            <w:szCs w:val="22"/>
            <w:lang w:val="de-DE"/>
          </w:rPr>
          <w:t>https://doi.org/10.1093/brain/awh698</w:t>
        </w:r>
      </w:hyperlink>
      <w:r w:rsidRPr="006A3109">
        <w:rPr>
          <w:rFonts w:ascii="Ebrima" w:hAnsi="Ebrima" w:cs="Arial"/>
          <w:sz w:val="22"/>
          <w:szCs w:val="22"/>
          <w:lang w:val="de-DE"/>
        </w:rPr>
        <w:t xml:space="preserve"> </w:t>
      </w:r>
    </w:p>
    <w:p w14:paraId="45067720" w14:textId="60912554" w:rsidR="00E26B47" w:rsidRDefault="00E26B47"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378" w:name="karnath2015"/>
      <w:bookmarkStart w:id="379" w:name="karnathniemeier2002"/>
      <w:bookmarkEnd w:id="377"/>
      <w:r w:rsidRPr="00E26B47">
        <w:rPr>
          <w:rFonts w:ascii="Ebrima" w:hAnsi="Ebrima" w:cs="Arial"/>
          <w:sz w:val="22"/>
          <w:szCs w:val="22"/>
          <w:lang w:val="de-DE"/>
        </w:rPr>
        <w:t xml:space="preserve">Karnath, H. O., &amp; Niemeier, M. (2002). </w:t>
      </w:r>
      <w:r w:rsidRPr="00E26B47">
        <w:rPr>
          <w:rFonts w:ascii="Ebrima" w:hAnsi="Ebrima" w:cs="Arial"/>
          <w:sz w:val="22"/>
          <w:szCs w:val="22"/>
          <w:lang w:val="en-US"/>
        </w:rPr>
        <w:t xml:space="preserve">Task-dependent differences in the exploratory </w:t>
      </w:r>
      <w:proofErr w:type="spellStart"/>
      <w:r w:rsidRPr="00E26B47">
        <w:rPr>
          <w:rFonts w:ascii="Ebrima" w:hAnsi="Ebrima" w:cs="Arial"/>
          <w:sz w:val="22"/>
          <w:szCs w:val="22"/>
          <w:lang w:val="en-US"/>
        </w:rPr>
        <w:t>behaviour</w:t>
      </w:r>
      <w:proofErr w:type="spellEnd"/>
      <w:r w:rsidRPr="00E26B47">
        <w:rPr>
          <w:rFonts w:ascii="Ebrima" w:hAnsi="Ebrima" w:cs="Arial"/>
          <w:sz w:val="22"/>
          <w:szCs w:val="22"/>
          <w:lang w:val="en-US"/>
        </w:rPr>
        <w:t xml:space="preserve"> of patients with spatial neglect. </w:t>
      </w:r>
      <w:proofErr w:type="spellStart"/>
      <w:r w:rsidRPr="00E26B47">
        <w:rPr>
          <w:rFonts w:ascii="Ebrima" w:hAnsi="Ebrima" w:cs="Arial"/>
          <w:sz w:val="22"/>
          <w:szCs w:val="22"/>
          <w:lang w:val="de-DE"/>
        </w:rPr>
        <w:t>Neuropsychologia</w:t>
      </w:r>
      <w:proofErr w:type="spellEnd"/>
      <w:r w:rsidRPr="00E26B47">
        <w:rPr>
          <w:rFonts w:ascii="Ebrima" w:hAnsi="Ebrima" w:cs="Arial"/>
          <w:sz w:val="22"/>
          <w:szCs w:val="22"/>
          <w:lang w:val="de-DE"/>
        </w:rPr>
        <w:t xml:space="preserve">, 40(9), 1577–1585. </w:t>
      </w:r>
      <w:r>
        <w:fldChar w:fldCharType="begin"/>
      </w:r>
      <w:r w:rsidRPr="00E41F14">
        <w:rPr>
          <w:lang w:val="de-DE"/>
          <w:rPrChange w:id="380" w:author="Tamara Kessler" w:date="2022-09-13T10:45:00Z">
            <w:rPr/>
          </w:rPrChange>
        </w:rPr>
        <w:instrText xml:space="preserve"> HYPERLINK "https://doi.org/10.1016/s0028-3932(02)00020-9" </w:instrText>
      </w:r>
      <w:r>
        <w:fldChar w:fldCharType="separate"/>
      </w:r>
      <w:r w:rsidRPr="007E5E85">
        <w:rPr>
          <w:rStyle w:val="Hyperlink"/>
          <w:rFonts w:ascii="Ebrima" w:hAnsi="Ebrima" w:cs="Arial"/>
          <w:sz w:val="22"/>
          <w:szCs w:val="22"/>
          <w:lang w:val="de-DE"/>
        </w:rPr>
        <w:t>https://doi.org/10.1016/s0028-3932(02)00020-9</w:t>
      </w:r>
      <w:r>
        <w:rPr>
          <w:rStyle w:val="Hyperlink"/>
          <w:rFonts w:ascii="Ebrima" w:hAnsi="Ebrima" w:cs="Arial"/>
          <w:sz w:val="22"/>
          <w:szCs w:val="22"/>
          <w:lang w:val="de-DE"/>
        </w:rPr>
        <w:fldChar w:fldCharType="end"/>
      </w:r>
      <w:r>
        <w:rPr>
          <w:rFonts w:ascii="Ebrima" w:hAnsi="Ebrima" w:cs="Arial"/>
          <w:sz w:val="22"/>
          <w:szCs w:val="22"/>
          <w:lang w:val="de-DE"/>
        </w:rPr>
        <w:t xml:space="preserve"> </w:t>
      </w:r>
    </w:p>
    <w:p w14:paraId="22BA3CC9" w14:textId="0F55CAEA" w:rsidR="006639D2" w:rsidRPr="006639D2" w:rsidRDefault="006639D2"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381" w:name="karnathrorden2012"/>
      <w:bookmarkEnd w:id="378"/>
      <w:bookmarkEnd w:id="379"/>
      <w:r w:rsidRPr="006639D2">
        <w:rPr>
          <w:rFonts w:ascii="Ebrima" w:hAnsi="Ebrima" w:cs="Arial"/>
          <w:sz w:val="22"/>
          <w:szCs w:val="22"/>
          <w:lang w:val="de-DE"/>
        </w:rPr>
        <w:t xml:space="preserve">Karnath, H. O., &amp; </w:t>
      </w:r>
      <w:proofErr w:type="spellStart"/>
      <w:r w:rsidRPr="006639D2">
        <w:rPr>
          <w:rFonts w:ascii="Ebrima" w:hAnsi="Ebrima" w:cs="Arial"/>
          <w:sz w:val="22"/>
          <w:szCs w:val="22"/>
          <w:lang w:val="de-DE"/>
        </w:rPr>
        <w:t>Rorden</w:t>
      </w:r>
      <w:proofErr w:type="spellEnd"/>
      <w:r w:rsidRPr="006639D2">
        <w:rPr>
          <w:rFonts w:ascii="Ebrima" w:hAnsi="Ebrima" w:cs="Arial"/>
          <w:sz w:val="22"/>
          <w:szCs w:val="22"/>
          <w:lang w:val="de-DE"/>
        </w:rPr>
        <w:t xml:space="preserve">, C. (2012). </w:t>
      </w:r>
      <w:r w:rsidRPr="006639D2">
        <w:rPr>
          <w:rFonts w:ascii="Ebrima" w:hAnsi="Ebrima" w:cs="Arial"/>
          <w:sz w:val="22"/>
          <w:szCs w:val="22"/>
          <w:lang w:val="en-US"/>
        </w:rPr>
        <w:t xml:space="preserve">The anatomy of spatial neglect. </w:t>
      </w:r>
      <w:proofErr w:type="spellStart"/>
      <w:r w:rsidRPr="006639D2">
        <w:rPr>
          <w:rFonts w:ascii="Ebrima" w:hAnsi="Ebrima" w:cs="Arial"/>
          <w:sz w:val="22"/>
          <w:szCs w:val="22"/>
          <w:lang w:val="de-DE"/>
        </w:rPr>
        <w:t>Neuropsychologia</w:t>
      </w:r>
      <w:proofErr w:type="spellEnd"/>
      <w:r w:rsidRPr="006639D2">
        <w:rPr>
          <w:rFonts w:ascii="Ebrima" w:hAnsi="Ebrima" w:cs="Arial"/>
          <w:sz w:val="22"/>
          <w:szCs w:val="22"/>
          <w:lang w:val="de-DE"/>
        </w:rPr>
        <w:t xml:space="preserve">, 50(6), 1010–1017. </w:t>
      </w:r>
      <w:r>
        <w:fldChar w:fldCharType="begin"/>
      </w:r>
      <w:r w:rsidRPr="00E41F14">
        <w:rPr>
          <w:lang w:val="de-DE"/>
          <w:rPrChange w:id="382" w:author="Tamara Kessler" w:date="2022-09-13T10:45:00Z">
            <w:rPr/>
          </w:rPrChange>
        </w:rPr>
        <w:instrText xml:space="preserve"> HYPERLINK "https://doi.org/10.1016/j.neuropsychologia.2011.06.027" </w:instrText>
      </w:r>
      <w:r>
        <w:fldChar w:fldCharType="separate"/>
      </w:r>
      <w:r w:rsidRPr="00A708D4">
        <w:rPr>
          <w:rStyle w:val="Hyperlink"/>
          <w:rFonts w:ascii="Ebrima" w:hAnsi="Ebrima" w:cs="Arial"/>
          <w:sz w:val="22"/>
          <w:szCs w:val="22"/>
          <w:lang w:val="de-DE"/>
        </w:rPr>
        <w:t>https://doi.org/10.1016/j.neuropsychologia.2011.06.027</w:t>
      </w:r>
      <w:r>
        <w:rPr>
          <w:rStyle w:val="Hyperlink"/>
          <w:rFonts w:ascii="Ebrima" w:hAnsi="Ebrima" w:cs="Arial"/>
          <w:sz w:val="22"/>
          <w:szCs w:val="22"/>
          <w:lang w:val="de-DE"/>
        </w:rPr>
        <w:fldChar w:fldCharType="end"/>
      </w:r>
      <w:bookmarkEnd w:id="381"/>
      <w:r>
        <w:rPr>
          <w:rFonts w:ascii="Ebrima" w:hAnsi="Ebrima" w:cs="Arial"/>
          <w:sz w:val="22"/>
          <w:szCs w:val="22"/>
          <w:lang w:val="de-DE"/>
        </w:rPr>
        <w:t xml:space="preserve"> </w:t>
      </w:r>
    </w:p>
    <w:p w14:paraId="51C27F14" w14:textId="47FDB6CE" w:rsidR="009D6F84" w:rsidRDefault="009D6F84" w:rsidP="00CB3890">
      <w:pPr>
        <w:pStyle w:val="StandardWeb"/>
        <w:spacing w:before="0" w:beforeAutospacing="0" w:after="120" w:afterAutospacing="0" w:line="276" w:lineRule="auto"/>
        <w:ind w:left="720" w:hanging="720"/>
        <w:jc w:val="both"/>
        <w:rPr>
          <w:rFonts w:ascii="Ebrima" w:hAnsi="Ebrima" w:cs="Arial"/>
          <w:sz w:val="22"/>
          <w:szCs w:val="22"/>
        </w:rPr>
      </w:pPr>
      <w:bookmarkStart w:id="383" w:name="karnath2019"/>
      <w:r w:rsidRPr="006639D2">
        <w:rPr>
          <w:rFonts w:ascii="Ebrima" w:hAnsi="Ebrima" w:cs="Arial"/>
          <w:sz w:val="22"/>
          <w:szCs w:val="22"/>
          <w:lang w:val="de-DE"/>
        </w:rPr>
        <w:lastRenderedPageBreak/>
        <w:t xml:space="preserve">Karnath, H. O., Sperber, C., Wiesen, D., &amp; de Haan, B. (2019). </w:t>
      </w:r>
      <w:r w:rsidRPr="009D6F84">
        <w:rPr>
          <w:rFonts w:ascii="Ebrima" w:hAnsi="Ebrima" w:cs="Arial"/>
          <w:sz w:val="22"/>
          <w:szCs w:val="22"/>
        </w:rPr>
        <w:t>Lesion-</w:t>
      </w:r>
      <w:proofErr w:type="spellStart"/>
      <w:r w:rsidRPr="009D6F84">
        <w:rPr>
          <w:rFonts w:ascii="Ebrima" w:hAnsi="Ebrima" w:cs="Arial"/>
          <w:sz w:val="22"/>
          <w:szCs w:val="22"/>
        </w:rPr>
        <w:t>Behavior</w:t>
      </w:r>
      <w:proofErr w:type="spellEnd"/>
      <w:r w:rsidRPr="009D6F84">
        <w:rPr>
          <w:rFonts w:ascii="Ebrima" w:hAnsi="Ebrima" w:cs="Arial"/>
          <w:sz w:val="22"/>
          <w:szCs w:val="22"/>
        </w:rPr>
        <w:t xml:space="preserve"> Mapping in Cognitive Neuroscience: A Practical Guide to Univariate and Multivariate Approaches. Spatial Learning and Attention Guidance, 209–238. </w:t>
      </w:r>
      <w:hyperlink r:id="rId79" w:history="1">
        <w:r w:rsidRPr="003A00C0">
          <w:rPr>
            <w:rStyle w:val="Hyperlink"/>
            <w:rFonts w:ascii="Ebrima" w:hAnsi="Ebrima" w:cs="Arial"/>
            <w:sz w:val="22"/>
            <w:szCs w:val="22"/>
          </w:rPr>
          <w:t>https://doi.org/10.1007/7657_2019_18</w:t>
        </w:r>
      </w:hyperlink>
      <w:r>
        <w:rPr>
          <w:rFonts w:ascii="Ebrima" w:hAnsi="Ebrima" w:cs="Arial"/>
          <w:sz w:val="22"/>
          <w:szCs w:val="22"/>
        </w:rPr>
        <w:t xml:space="preserve"> </w:t>
      </w:r>
    </w:p>
    <w:p w14:paraId="6B5AC776" w14:textId="6A348C23" w:rsidR="00FD2721" w:rsidRPr="00B36A39" w:rsidRDefault="00FD2721"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384" w:name="kasties2021"/>
      <w:proofErr w:type="spellStart"/>
      <w:r w:rsidRPr="006C4E3C">
        <w:rPr>
          <w:rFonts w:ascii="Ebrima" w:hAnsi="Ebrima" w:cs="Arial"/>
          <w:sz w:val="22"/>
          <w:szCs w:val="22"/>
          <w:lang w:val="de-DE"/>
          <w:rPrChange w:id="385" w:author="Tamara Kessler" w:date="2022-09-14T11:36:00Z">
            <w:rPr>
              <w:rFonts w:ascii="Ebrima" w:hAnsi="Ebrima" w:cs="Arial"/>
              <w:sz w:val="22"/>
              <w:szCs w:val="22"/>
              <w:lang w:val="en-US"/>
            </w:rPr>
          </w:rPrChange>
        </w:rPr>
        <w:t>Kasties</w:t>
      </w:r>
      <w:proofErr w:type="spellEnd"/>
      <w:r w:rsidRPr="006C4E3C">
        <w:rPr>
          <w:rFonts w:ascii="Ebrima" w:hAnsi="Ebrima" w:cs="Arial"/>
          <w:sz w:val="22"/>
          <w:szCs w:val="22"/>
          <w:lang w:val="de-DE"/>
          <w:rPrChange w:id="386" w:author="Tamara Kessler" w:date="2022-09-14T11:36:00Z">
            <w:rPr>
              <w:rFonts w:ascii="Ebrima" w:hAnsi="Ebrima" w:cs="Arial"/>
              <w:sz w:val="22"/>
              <w:szCs w:val="22"/>
              <w:lang w:val="en-US"/>
            </w:rPr>
          </w:rPrChange>
        </w:rPr>
        <w:t xml:space="preserve">, V., Karnath, H. &amp; Sperber, C. (2021). </w:t>
      </w:r>
      <w:r w:rsidRPr="00FD2721">
        <w:rPr>
          <w:rFonts w:ascii="Ebrima" w:hAnsi="Ebrima" w:cs="Arial"/>
          <w:sz w:val="22"/>
          <w:szCs w:val="22"/>
        </w:rPr>
        <w:t>Strategies for feature extraction from structural brain imaging in lesion</w:t>
      </w:r>
      <w:r w:rsidRPr="00FD2721">
        <w:rPr>
          <w:sz w:val="22"/>
          <w:szCs w:val="22"/>
        </w:rPr>
        <w:t>‐</w:t>
      </w:r>
      <w:r w:rsidRPr="00FD2721">
        <w:rPr>
          <w:rFonts w:ascii="Ebrima" w:hAnsi="Ebrima" w:cs="Arial"/>
          <w:sz w:val="22"/>
          <w:szCs w:val="22"/>
        </w:rPr>
        <w:t xml:space="preserve">deficit modelling. </w:t>
      </w:r>
      <w:r w:rsidRPr="00B36A39">
        <w:rPr>
          <w:rFonts w:ascii="Ebrima" w:hAnsi="Ebrima" w:cs="Arial"/>
          <w:sz w:val="22"/>
          <w:szCs w:val="22"/>
          <w:lang w:val="de-DE"/>
        </w:rPr>
        <w:t>Human Brain Mapping, 42(16), 5409</w:t>
      </w:r>
      <w:r w:rsidRPr="00B36A39">
        <w:rPr>
          <w:rFonts w:ascii="Ebrima" w:hAnsi="Ebrima" w:cs="Ebrima"/>
          <w:sz w:val="22"/>
          <w:szCs w:val="22"/>
          <w:lang w:val="de-DE"/>
        </w:rPr>
        <w:t>–</w:t>
      </w:r>
      <w:r w:rsidRPr="00B36A39">
        <w:rPr>
          <w:rFonts w:ascii="Ebrima" w:hAnsi="Ebrima" w:cs="Arial"/>
          <w:sz w:val="22"/>
          <w:szCs w:val="22"/>
          <w:lang w:val="de-DE"/>
        </w:rPr>
        <w:t xml:space="preserve">5422. </w:t>
      </w:r>
      <w:r>
        <w:fldChar w:fldCharType="begin"/>
      </w:r>
      <w:r w:rsidRPr="00E41F14">
        <w:rPr>
          <w:lang w:val="de-DE"/>
          <w:rPrChange w:id="387" w:author="Tamara Kessler" w:date="2022-09-13T10:45:00Z">
            <w:rPr/>
          </w:rPrChange>
        </w:rPr>
        <w:instrText xml:space="preserve"> HYPERLINK "https://doi.org/10.1002/hbm.25629" </w:instrText>
      </w:r>
      <w:r>
        <w:fldChar w:fldCharType="separate"/>
      </w:r>
      <w:r w:rsidRPr="00B36A39">
        <w:rPr>
          <w:rStyle w:val="Hyperlink"/>
          <w:rFonts w:ascii="Ebrima" w:hAnsi="Ebrima" w:cs="Arial"/>
          <w:sz w:val="22"/>
          <w:szCs w:val="22"/>
          <w:lang w:val="de-DE"/>
        </w:rPr>
        <w:t>https://doi.org/10.1002/hbm.25629</w:t>
      </w:r>
      <w:r>
        <w:rPr>
          <w:rStyle w:val="Hyperlink"/>
          <w:rFonts w:ascii="Ebrima" w:hAnsi="Ebrima" w:cs="Arial"/>
          <w:sz w:val="22"/>
          <w:szCs w:val="22"/>
          <w:lang w:val="de-DE"/>
        </w:rPr>
        <w:fldChar w:fldCharType="end"/>
      </w:r>
      <w:r w:rsidRPr="00B36A39">
        <w:rPr>
          <w:rFonts w:ascii="Ebrima" w:hAnsi="Ebrima" w:cs="Arial"/>
          <w:sz w:val="22"/>
          <w:szCs w:val="22"/>
          <w:lang w:val="de-DE"/>
        </w:rPr>
        <w:t xml:space="preserve"> </w:t>
      </w:r>
    </w:p>
    <w:p w14:paraId="7A8081EA" w14:textId="3CB76D41" w:rsidR="00A579A3" w:rsidRDefault="00A579A3" w:rsidP="00CB3890">
      <w:pPr>
        <w:pStyle w:val="StandardWeb"/>
        <w:spacing w:before="0" w:beforeAutospacing="0" w:after="120" w:afterAutospacing="0" w:line="276" w:lineRule="auto"/>
        <w:ind w:left="720" w:hanging="720"/>
        <w:jc w:val="both"/>
        <w:rPr>
          <w:rFonts w:ascii="Ebrima" w:hAnsi="Ebrima" w:cs="Arial"/>
          <w:sz w:val="22"/>
          <w:szCs w:val="22"/>
        </w:rPr>
      </w:pPr>
      <w:bookmarkStart w:id="388" w:name="katanluft2018"/>
      <w:bookmarkEnd w:id="384"/>
      <w:proofErr w:type="spellStart"/>
      <w:r w:rsidRPr="00B36A39">
        <w:rPr>
          <w:rFonts w:ascii="Ebrima" w:hAnsi="Ebrima" w:cs="Arial"/>
          <w:sz w:val="22"/>
          <w:szCs w:val="22"/>
          <w:lang w:val="de-DE"/>
        </w:rPr>
        <w:t>Katan</w:t>
      </w:r>
      <w:proofErr w:type="spellEnd"/>
      <w:r w:rsidRPr="00B36A39">
        <w:rPr>
          <w:rFonts w:ascii="Ebrima" w:hAnsi="Ebrima" w:cs="Arial"/>
          <w:sz w:val="22"/>
          <w:szCs w:val="22"/>
          <w:lang w:val="de-DE"/>
        </w:rPr>
        <w:t xml:space="preserve">, M., &amp; Luft, A. (2018). </w:t>
      </w:r>
      <w:r w:rsidRPr="00A579A3">
        <w:rPr>
          <w:rFonts w:ascii="Ebrima" w:hAnsi="Ebrima" w:cs="Arial"/>
          <w:sz w:val="22"/>
          <w:szCs w:val="22"/>
        </w:rPr>
        <w:t xml:space="preserve">Global Burden of Stroke. Seminars in Neurology, 38(02), 208–211. </w:t>
      </w:r>
      <w:hyperlink r:id="rId80" w:history="1">
        <w:r w:rsidRPr="0033763D">
          <w:rPr>
            <w:rStyle w:val="Hyperlink"/>
            <w:rFonts w:ascii="Ebrima" w:hAnsi="Ebrima" w:cs="Arial"/>
            <w:sz w:val="22"/>
            <w:szCs w:val="22"/>
          </w:rPr>
          <w:t>https://doi.org/10.1055/s-0038-1649503</w:t>
        </w:r>
      </w:hyperlink>
      <w:r>
        <w:rPr>
          <w:rFonts w:ascii="Ebrima" w:hAnsi="Ebrima" w:cs="Arial"/>
          <w:sz w:val="22"/>
          <w:szCs w:val="22"/>
        </w:rPr>
        <w:t xml:space="preserve"> </w:t>
      </w:r>
    </w:p>
    <w:p w14:paraId="63E737F1" w14:textId="23531EE2" w:rsidR="003C513A" w:rsidRPr="003C513A" w:rsidRDefault="003C513A"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389" w:name="kovalev2003"/>
      <w:r w:rsidRPr="003C513A">
        <w:rPr>
          <w:rFonts w:ascii="Ebrima" w:hAnsi="Ebrima" w:cs="Arial"/>
          <w:sz w:val="22"/>
          <w:szCs w:val="22"/>
          <w:lang w:val="en-US"/>
        </w:rPr>
        <w:t xml:space="preserve">Kovalev, V. A., </w:t>
      </w:r>
      <w:proofErr w:type="spellStart"/>
      <w:r w:rsidRPr="003C513A">
        <w:rPr>
          <w:rFonts w:ascii="Ebrima" w:hAnsi="Ebrima" w:cs="Arial"/>
          <w:sz w:val="22"/>
          <w:szCs w:val="22"/>
          <w:lang w:val="en-US"/>
        </w:rPr>
        <w:t>Kruggel</w:t>
      </w:r>
      <w:proofErr w:type="spellEnd"/>
      <w:r w:rsidRPr="003C513A">
        <w:rPr>
          <w:rFonts w:ascii="Ebrima" w:hAnsi="Ebrima" w:cs="Arial"/>
          <w:sz w:val="22"/>
          <w:szCs w:val="22"/>
          <w:lang w:val="en-US"/>
        </w:rPr>
        <w:t xml:space="preserve">, F. &amp; von </w:t>
      </w:r>
      <w:proofErr w:type="spellStart"/>
      <w:r w:rsidRPr="003C513A">
        <w:rPr>
          <w:rFonts w:ascii="Ebrima" w:hAnsi="Ebrima" w:cs="Arial"/>
          <w:sz w:val="22"/>
          <w:szCs w:val="22"/>
          <w:lang w:val="en-US"/>
        </w:rPr>
        <w:t>Cramon</w:t>
      </w:r>
      <w:proofErr w:type="spellEnd"/>
      <w:r w:rsidRPr="003C513A">
        <w:rPr>
          <w:rFonts w:ascii="Ebrima" w:hAnsi="Ebrima" w:cs="Arial"/>
          <w:sz w:val="22"/>
          <w:szCs w:val="22"/>
          <w:lang w:val="en-US"/>
        </w:rPr>
        <w:t xml:space="preserve">, D. (2003). Gender and age effects in structural brain asymmetry as measured by MRI texture analysis. </w:t>
      </w:r>
      <w:proofErr w:type="spellStart"/>
      <w:r w:rsidRPr="003C513A">
        <w:rPr>
          <w:rFonts w:ascii="Ebrima" w:hAnsi="Ebrima" w:cs="Arial"/>
          <w:sz w:val="22"/>
          <w:szCs w:val="22"/>
          <w:lang w:val="de-DE"/>
        </w:rPr>
        <w:t>NeuroImage</w:t>
      </w:r>
      <w:proofErr w:type="spellEnd"/>
      <w:r w:rsidRPr="003C513A">
        <w:rPr>
          <w:rFonts w:ascii="Ebrima" w:hAnsi="Ebrima" w:cs="Arial"/>
          <w:sz w:val="22"/>
          <w:szCs w:val="22"/>
          <w:lang w:val="de-DE"/>
        </w:rPr>
        <w:t xml:space="preserve">, 19(3), 895–905. </w:t>
      </w:r>
      <w:r w:rsidR="00CC628C">
        <w:fldChar w:fldCharType="begin"/>
      </w:r>
      <w:r w:rsidR="00CC628C" w:rsidRPr="00CC628C">
        <w:rPr>
          <w:lang w:val="de-DE"/>
          <w:rPrChange w:id="390" w:author="Sperber" w:date="2022-09-15T12:25:00Z">
            <w:rPr/>
          </w:rPrChange>
        </w:rPr>
        <w:instrText xml:space="preserve"> HYPERLINK "https://doi.org/10.1016/s1053-8119(03)00140-x" </w:instrText>
      </w:r>
      <w:r w:rsidR="00CC628C">
        <w:fldChar w:fldCharType="separate"/>
      </w:r>
      <w:r w:rsidRPr="008210C8">
        <w:rPr>
          <w:rStyle w:val="Hyperlink"/>
          <w:rFonts w:ascii="Ebrima" w:hAnsi="Ebrima" w:cs="Arial"/>
          <w:sz w:val="22"/>
          <w:szCs w:val="22"/>
          <w:lang w:val="de-DE"/>
        </w:rPr>
        <w:t>https://doi.org/10.1016/s1053-8119(03)00140-x</w:t>
      </w:r>
      <w:r w:rsidR="00CC628C">
        <w:rPr>
          <w:rStyle w:val="Hyperlink"/>
          <w:rFonts w:ascii="Ebrima" w:hAnsi="Ebrima" w:cs="Arial"/>
          <w:sz w:val="22"/>
          <w:szCs w:val="22"/>
          <w:lang w:val="de-DE"/>
        </w:rPr>
        <w:fldChar w:fldCharType="end"/>
      </w:r>
      <w:r>
        <w:rPr>
          <w:rFonts w:ascii="Ebrima" w:hAnsi="Ebrima" w:cs="Arial"/>
          <w:sz w:val="22"/>
          <w:szCs w:val="22"/>
          <w:lang w:val="de-DE"/>
        </w:rPr>
        <w:t xml:space="preserve"> </w:t>
      </w:r>
    </w:p>
    <w:p w14:paraId="6DE8DA9C" w14:textId="613EC692" w:rsidR="006639D2" w:rsidRDefault="006639D2" w:rsidP="00CB3890">
      <w:pPr>
        <w:pStyle w:val="StandardWeb"/>
        <w:spacing w:before="0" w:beforeAutospacing="0" w:after="120" w:afterAutospacing="0" w:line="276" w:lineRule="auto"/>
        <w:ind w:left="720" w:hanging="720"/>
        <w:jc w:val="both"/>
        <w:rPr>
          <w:rFonts w:ascii="Ebrima" w:hAnsi="Ebrima" w:cs="Arial"/>
          <w:sz w:val="22"/>
          <w:szCs w:val="22"/>
        </w:rPr>
      </w:pPr>
      <w:bookmarkStart w:id="391" w:name="limalhotra2015"/>
      <w:bookmarkEnd w:id="388"/>
      <w:bookmarkEnd w:id="389"/>
      <w:r w:rsidRPr="003C513A">
        <w:rPr>
          <w:rFonts w:ascii="Ebrima" w:hAnsi="Ebrima" w:cs="Arial"/>
          <w:sz w:val="22"/>
          <w:szCs w:val="22"/>
          <w:lang w:val="de-DE"/>
        </w:rPr>
        <w:t xml:space="preserve">Li, K., &amp; Malhotra, P. A. (2015). </w:t>
      </w:r>
      <w:r w:rsidRPr="006639D2">
        <w:rPr>
          <w:rFonts w:ascii="Ebrima" w:hAnsi="Ebrima" w:cs="Arial"/>
          <w:sz w:val="22"/>
          <w:szCs w:val="22"/>
        </w:rPr>
        <w:t xml:space="preserve">Spatial neglect. Practical Neurology, 15(5), 333–339. </w:t>
      </w:r>
      <w:hyperlink r:id="rId81" w:history="1">
        <w:r w:rsidRPr="00A708D4">
          <w:rPr>
            <w:rStyle w:val="Hyperlink"/>
            <w:rFonts w:ascii="Ebrima" w:hAnsi="Ebrima" w:cs="Arial"/>
            <w:sz w:val="22"/>
            <w:szCs w:val="22"/>
          </w:rPr>
          <w:t>https://doi.org/10.1136/practneurol-2015-001115</w:t>
        </w:r>
      </w:hyperlink>
      <w:r>
        <w:rPr>
          <w:rFonts w:ascii="Ebrima" w:hAnsi="Ebrima" w:cs="Arial"/>
          <w:sz w:val="22"/>
          <w:szCs w:val="22"/>
        </w:rPr>
        <w:t xml:space="preserve"> </w:t>
      </w:r>
    </w:p>
    <w:p w14:paraId="4054C8F3" w14:textId="21A61A3A" w:rsidR="00687525"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392" w:name="li2005"/>
      <w:r w:rsidRPr="00687525">
        <w:rPr>
          <w:rFonts w:ascii="Ebrima" w:hAnsi="Ebrima" w:cs="Arial"/>
          <w:sz w:val="22"/>
          <w:szCs w:val="22"/>
        </w:rPr>
        <w:t xml:space="preserve">Li, H., Pin, S., Zeng, Z., Wang, M. M., </w:t>
      </w:r>
      <w:proofErr w:type="spellStart"/>
      <w:r w:rsidRPr="00687525">
        <w:rPr>
          <w:rFonts w:ascii="Ebrima" w:hAnsi="Ebrima" w:cs="Arial"/>
          <w:sz w:val="22"/>
          <w:szCs w:val="22"/>
        </w:rPr>
        <w:t>Andreasson</w:t>
      </w:r>
      <w:proofErr w:type="spellEnd"/>
      <w:r w:rsidRPr="00687525">
        <w:rPr>
          <w:rFonts w:ascii="Ebrima" w:hAnsi="Ebrima" w:cs="Arial"/>
          <w:sz w:val="22"/>
          <w:szCs w:val="22"/>
        </w:rPr>
        <w:t xml:space="preserve">, K. A., &amp; McCullough, L. D. (2005). Sex differences in cell death. Annals of Neurology, 58(2), 317–321. </w:t>
      </w:r>
      <w:hyperlink r:id="rId82" w:history="1">
        <w:r w:rsidRPr="00CA4045">
          <w:rPr>
            <w:rStyle w:val="Hyperlink"/>
            <w:rFonts w:ascii="Ebrima" w:hAnsi="Ebrima" w:cs="Arial"/>
            <w:sz w:val="22"/>
            <w:szCs w:val="22"/>
          </w:rPr>
          <w:t>https://doi.org/10.1002/ana.20538</w:t>
        </w:r>
      </w:hyperlink>
      <w:r>
        <w:rPr>
          <w:rFonts w:ascii="Ebrima" w:hAnsi="Ebrima" w:cs="Arial"/>
          <w:sz w:val="22"/>
          <w:szCs w:val="22"/>
        </w:rPr>
        <w:t xml:space="preserve"> </w:t>
      </w:r>
    </w:p>
    <w:p w14:paraId="7C48F111" w14:textId="465FC5BF" w:rsidR="00E92B95" w:rsidRPr="00E92B95" w:rsidRDefault="00E92B95"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93" w:name="liu2010"/>
      <w:r w:rsidRPr="00E92B95">
        <w:rPr>
          <w:rFonts w:ascii="Ebrima" w:hAnsi="Ebrima" w:cs="Arial"/>
          <w:sz w:val="22"/>
          <w:szCs w:val="22"/>
          <w:lang w:val="en-US"/>
        </w:rPr>
        <w:t xml:space="preserve">Liu, M., Kelley, M. H., </w:t>
      </w:r>
      <w:proofErr w:type="spellStart"/>
      <w:r w:rsidRPr="00E92B95">
        <w:rPr>
          <w:rFonts w:ascii="Ebrima" w:hAnsi="Ebrima" w:cs="Arial"/>
          <w:sz w:val="22"/>
          <w:szCs w:val="22"/>
          <w:lang w:val="en-US"/>
        </w:rPr>
        <w:t>Herson</w:t>
      </w:r>
      <w:proofErr w:type="spellEnd"/>
      <w:r w:rsidRPr="00E92B95">
        <w:rPr>
          <w:rFonts w:ascii="Ebrima" w:hAnsi="Ebrima" w:cs="Arial"/>
          <w:sz w:val="22"/>
          <w:szCs w:val="22"/>
          <w:lang w:val="en-US"/>
        </w:rPr>
        <w:t xml:space="preserve">, P. S., &amp; </w:t>
      </w:r>
      <w:proofErr w:type="spellStart"/>
      <w:r w:rsidRPr="00E92B95">
        <w:rPr>
          <w:rFonts w:ascii="Ebrima" w:hAnsi="Ebrima" w:cs="Arial"/>
          <w:sz w:val="22"/>
          <w:szCs w:val="22"/>
          <w:lang w:val="en-US"/>
        </w:rPr>
        <w:t>Hurn</w:t>
      </w:r>
      <w:proofErr w:type="spellEnd"/>
      <w:r w:rsidRPr="00E92B95">
        <w:rPr>
          <w:rFonts w:ascii="Ebrima" w:hAnsi="Ebrima" w:cs="Arial"/>
          <w:sz w:val="22"/>
          <w:szCs w:val="22"/>
          <w:lang w:val="en-US"/>
        </w:rPr>
        <w:t xml:space="preserve">, P. D. (2010). Neuroprotection of Sex Steroids. Minerva </w:t>
      </w:r>
      <w:proofErr w:type="spellStart"/>
      <w:r w:rsidRPr="00E92B95">
        <w:rPr>
          <w:rFonts w:ascii="Ebrima" w:hAnsi="Ebrima" w:cs="Arial"/>
          <w:sz w:val="22"/>
          <w:szCs w:val="22"/>
          <w:lang w:val="en-US"/>
        </w:rPr>
        <w:t>Endocrinologica</w:t>
      </w:r>
      <w:proofErr w:type="spellEnd"/>
      <w:r w:rsidRPr="00E92B95">
        <w:rPr>
          <w:rFonts w:ascii="Ebrima" w:hAnsi="Ebrima" w:cs="Arial"/>
          <w:sz w:val="22"/>
          <w:szCs w:val="22"/>
          <w:lang w:val="en-US"/>
        </w:rPr>
        <w:t>, 35(2), 127–143.</w:t>
      </w:r>
      <w:r>
        <w:rPr>
          <w:rFonts w:ascii="Ebrima" w:hAnsi="Ebrima" w:cs="Arial"/>
          <w:sz w:val="22"/>
          <w:szCs w:val="22"/>
          <w:lang w:val="en-US"/>
        </w:rPr>
        <w:t xml:space="preserve"> </w:t>
      </w:r>
    </w:p>
    <w:p w14:paraId="7213064C" w14:textId="35F9DB7E" w:rsidR="00687525"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394" w:name="liu2008"/>
      <w:bookmarkEnd w:id="393"/>
      <w:r w:rsidRPr="00687525">
        <w:rPr>
          <w:rFonts w:ascii="Ebrima" w:hAnsi="Ebrima" w:cs="Arial"/>
          <w:sz w:val="22"/>
          <w:szCs w:val="22"/>
        </w:rPr>
        <w:t xml:space="preserve">Liu, M., Oyarzabal, E. A., Yang, R., Murphy, S. J., &amp; </w:t>
      </w:r>
      <w:proofErr w:type="spellStart"/>
      <w:r w:rsidRPr="00687525">
        <w:rPr>
          <w:rFonts w:ascii="Ebrima" w:hAnsi="Ebrima" w:cs="Arial"/>
          <w:sz w:val="22"/>
          <w:szCs w:val="22"/>
        </w:rPr>
        <w:t>Hurn</w:t>
      </w:r>
      <w:proofErr w:type="spellEnd"/>
      <w:r w:rsidRPr="00687525">
        <w:rPr>
          <w:rFonts w:ascii="Ebrima" w:hAnsi="Ebrima" w:cs="Arial"/>
          <w:sz w:val="22"/>
          <w:szCs w:val="22"/>
        </w:rPr>
        <w:t xml:space="preserve">, P. D. (2008). A novel method for assessing sex-specific and genotype-specific response to injury in astrocyte culture. Journal of Neuroscience Methods, 171(2), 214–217. </w:t>
      </w:r>
      <w:hyperlink r:id="rId83" w:history="1">
        <w:r w:rsidRPr="00CA4045">
          <w:rPr>
            <w:rStyle w:val="Hyperlink"/>
            <w:rFonts w:ascii="Ebrima" w:hAnsi="Ebrima" w:cs="Arial"/>
            <w:sz w:val="22"/>
            <w:szCs w:val="22"/>
          </w:rPr>
          <w:t>https://doi.org/10.1016/j.jneumeth.2008.03.002</w:t>
        </w:r>
      </w:hyperlink>
      <w:r>
        <w:rPr>
          <w:rFonts w:ascii="Ebrima" w:hAnsi="Ebrima" w:cs="Arial"/>
          <w:sz w:val="22"/>
          <w:szCs w:val="22"/>
        </w:rPr>
        <w:t xml:space="preserve"> </w:t>
      </w:r>
    </w:p>
    <w:p w14:paraId="4D6634E2" w14:textId="0BBDE67E" w:rsidR="00E92B95" w:rsidRDefault="00E92B95" w:rsidP="00CB3890">
      <w:pPr>
        <w:pStyle w:val="StandardWeb"/>
        <w:spacing w:before="0" w:beforeAutospacing="0" w:after="120" w:afterAutospacing="0" w:line="276" w:lineRule="auto"/>
        <w:ind w:left="720" w:hanging="720"/>
        <w:jc w:val="both"/>
        <w:rPr>
          <w:rFonts w:ascii="Ebrima" w:hAnsi="Ebrima" w:cs="Arial"/>
          <w:sz w:val="22"/>
          <w:szCs w:val="22"/>
        </w:rPr>
      </w:pPr>
      <w:bookmarkStart w:id="395" w:name="liuyang2013"/>
      <w:r w:rsidRPr="0019100D">
        <w:rPr>
          <w:rFonts w:ascii="Ebrima" w:hAnsi="Ebrima" w:cs="Arial"/>
          <w:sz w:val="22"/>
          <w:szCs w:val="22"/>
          <w:lang w:val="en-US"/>
        </w:rPr>
        <w:t xml:space="preserve">Liu, R., &amp; Yang, S.-H. (2013). </w:t>
      </w:r>
      <w:r w:rsidRPr="00E92B95">
        <w:rPr>
          <w:rFonts w:ascii="Ebrima" w:hAnsi="Ebrima" w:cs="Arial"/>
          <w:sz w:val="22"/>
          <w:szCs w:val="22"/>
        </w:rPr>
        <w:t xml:space="preserve">Window of opportunity: </w:t>
      </w:r>
      <w:proofErr w:type="spellStart"/>
      <w:r w:rsidRPr="00E92B95">
        <w:rPr>
          <w:rFonts w:ascii="Ebrima" w:hAnsi="Ebrima" w:cs="Arial"/>
          <w:sz w:val="22"/>
          <w:szCs w:val="22"/>
        </w:rPr>
        <w:t>Estrogen</w:t>
      </w:r>
      <w:proofErr w:type="spellEnd"/>
      <w:r w:rsidRPr="00E92B95">
        <w:rPr>
          <w:rFonts w:ascii="Ebrima" w:hAnsi="Ebrima" w:cs="Arial"/>
          <w:sz w:val="22"/>
          <w:szCs w:val="22"/>
        </w:rPr>
        <w:t xml:space="preserve"> as a treatment for ischemic stroke. Brain Research, 1514, 83–90. </w:t>
      </w:r>
      <w:hyperlink r:id="rId84" w:history="1">
        <w:r w:rsidRPr="00CA4045">
          <w:rPr>
            <w:rStyle w:val="Hyperlink"/>
            <w:rFonts w:ascii="Ebrima" w:hAnsi="Ebrima" w:cs="Arial"/>
            <w:sz w:val="22"/>
            <w:szCs w:val="22"/>
          </w:rPr>
          <w:t>https://doi.org/10.1016/j.brainres.2013.01.023</w:t>
        </w:r>
      </w:hyperlink>
      <w:r>
        <w:rPr>
          <w:rFonts w:ascii="Ebrima" w:hAnsi="Ebrima" w:cs="Arial"/>
          <w:sz w:val="22"/>
          <w:szCs w:val="22"/>
        </w:rPr>
        <w:t xml:space="preserve"> </w:t>
      </w:r>
    </w:p>
    <w:p w14:paraId="15830F08" w14:textId="1276B209" w:rsidR="00C16AA8" w:rsidRDefault="00C16AA8" w:rsidP="00CB3890">
      <w:pPr>
        <w:pStyle w:val="StandardWeb"/>
        <w:spacing w:before="0" w:beforeAutospacing="0" w:after="120" w:afterAutospacing="0" w:line="276" w:lineRule="auto"/>
        <w:ind w:left="720" w:hanging="720"/>
        <w:jc w:val="both"/>
        <w:rPr>
          <w:rFonts w:ascii="Ebrima" w:hAnsi="Ebrima" w:cs="Arial"/>
          <w:sz w:val="22"/>
          <w:szCs w:val="22"/>
        </w:rPr>
      </w:pPr>
      <w:bookmarkStart w:id="396" w:name="manwani2014"/>
      <w:bookmarkEnd w:id="395"/>
      <w:proofErr w:type="spellStart"/>
      <w:r w:rsidRPr="00C16AA8">
        <w:rPr>
          <w:rFonts w:ascii="Ebrima" w:hAnsi="Ebrima" w:cs="Arial"/>
          <w:sz w:val="22"/>
          <w:szCs w:val="22"/>
        </w:rPr>
        <w:t>Manwani</w:t>
      </w:r>
      <w:proofErr w:type="spellEnd"/>
      <w:r w:rsidRPr="00C16AA8">
        <w:rPr>
          <w:rFonts w:ascii="Ebrima" w:hAnsi="Ebrima" w:cs="Arial"/>
          <w:sz w:val="22"/>
          <w:szCs w:val="22"/>
        </w:rPr>
        <w:t xml:space="preserve">, B., </w:t>
      </w:r>
      <w:proofErr w:type="spellStart"/>
      <w:r w:rsidRPr="00C16AA8">
        <w:rPr>
          <w:rFonts w:ascii="Ebrima" w:hAnsi="Ebrima" w:cs="Arial"/>
          <w:sz w:val="22"/>
          <w:szCs w:val="22"/>
        </w:rPr>
        <w:t>Bentivegna</w:t>
      </w:r>
      <w:proofErr w:type="spellEnd"/>
      <w:r w:rsidRPr="00C16AA8">
        <w:rPr>
          <w:rFonts w:ascii="Ebrima" w:hAnsi="Ebrima" w:cs="Arial"/>
          <w:sz w:val="22"/>
          <w:szCs w:val="22"/>
        </w:rPr>
        <w:t xml:space="preserve">, K., </w:t>
      </w:r>
      <w:proofErr w:type="spellStart"/>
      <w:r w:rsidRPr="00C16AA8">
        <w:rPr>
          <w:rFonts w:ascii="Ebrima" w:hAnsi="Ebrima" w:cs="Arial"/>
          <w:sz w:val="22"/>
          <w:szCs w:val="22"/>
        </w:rPr>
        <w:t>Benashski</w:t>
      </w:r>
      <w:proofErr w:type="spellEnd"/>
      <w:r w:rsidRPr="00C16AA8">
        <w:rPr>
          <w:rFonts w:ascii="Ebrima" w:hAnsi="Ebrima" w:cs="Arial"/>
          <w:sz w:val="22"/>
          <w:szCs w:val="22"/>
        </w:rPr>
        <w:t xml:space="preserve">, S. E., Venna, V. R., Xu, Y., Arnold, A. P., &amp; McCullough, L. D. (2014). Sex Differences in Ischemic Stroke Sensitivity Are Influenced by Gonadal Hormones, Not by Sex Chromosome Complement. Journal of Cerebral Blood Flow &amp; Metabolism, 35(2), 221–229. </w:t>
      </w:r>
      <w:hyperlink r:id="rId85" w:history="1">
        <w:r w:rsidRPr="00CA4045">
          <w:rPr>
            <w:rStyle w:val="Hyperlink"/>
            <w:rFonts w:ascii="Ebrima" w:hAnsi="Ebrima" w:cs="Arial"/>
            <w:sz w:val="22"/>
            <w:szCs w:val="22"/>
          </w:rPr>
          <w:t>https://doi.org/10.1038/jcbfm.2014.186</w:t>
        </w:r>
      </w:hyperlink>
      <w:r>
        <w:rPr>
          <w:rFonts w:ascii="Ebrima" w:hAnsi="Ebrima" w:cs="Arial"/>
          <w:sz w:val="22"/>
          <w:szCs w:val="22"/>
        </w:rPr>
        <w:t xml:space="preserve"> </w:t>
      </w:r>
    </w:p>
    <w:p w14:paraId="6E98BA57" w14:textId="3A240149" w:rsidR="00201C43" w:rsidRDefault="00201C43" w:rsidP="002C44D8">
      <w:pPr>
        <w:pStyle w:val="StandardWeb"/>
        <w:spacing w:before="0" w:beforeAutospacing="0" w:after="120" w:afterAutospacing="0" w:line="276" w:lineRule="auto"/>
        <w:ind w:left="720" w:hanging="720"/>
        <w:jc w:val="both"/>
        <w:rPr>
          <w:rFonts w:ascii="Ebrima" w:hAnsi="Ebrima" w:cs="Arial"/>
          <w:sz w:val="22"/>
          <w:szCs w:val="22"/>
        </w:rPr>
      </w:pPr>
      <w:bookmarkStart w:id="397" w:name="nicholsholmes2001"/>
      <w:r w:rsidRPr="00201C43">
        <w:rPr>
          <w:rFonts w:ascii="Ebrima" w:hAnsi="Ebrima" w:cs="Arial"/>
          <w:sz w:val="22"/>
          <w:szCs w:val="22"/>
        </w:rPr>
        <w:t>Nichols, T. E. &amp; Holmes, A. P. (200</w:t>
      </w:r>
      <w:r w:rsidR="00662F46">
        <w:rPr>
          <w:rFonts w:ascii="Ebrima" w:hAnsi="Ebrima" w:cs="Arial"/>
          <w:sz w:val="22"/>
          <w:szCs w:val="22"/>
        </w:rPr>
        <w:t>2</w:t>
      </w:r>
      <w:r w:rsidRPr="00201C43">
        <w:rPr>
          <w:rFonts w:ascii="Ebrima" w:hAnsi="Ebrima" w:cs="Arial"/>
          <w:sz w:val="22"/>
          <w:szCs w:val="22"/>
        </w:rPr>
        <w:t xml:space="preserve">). Nonparametric permutation tests for functional neuroimaging: A primer with examples. Human Brain Mapping, 15(1), 1–25. </w:t>
      </w:r>
      <w:hyperlink r:id="rId86" w:history="1">
        <w:r w:rsidRPr="003C1355">
          <w:rPr>
            <w:rStyle w:val="Hyperlink"/>
            <w:rFonts w:ascii="Ebrima" w:hAnsi="Ebrima" w:cs="Arial"/>
            <w:sz w:val="22"/>
            <w:szCs w:val="22"/>
          </w:rPr>
          <w:t>https://doi.org/10.1002/hbm.1058</w:t>
        </w:r>
      </w:hyperlink>
      <w:r>
        <w:rPr>
          <w:rFonts w:ascii="Ebrima" w:hAnsi="Ebrima" w:cs="Arial"/>
          <w:sz w:val="22"/>
          <w:szCs w:val="22"/>
        </w:rPr>
        <w:t xml:space="preserve"> </w:t>
      </w:r>
    </w:p>
    <w:p w14:paraId="594A5D95" w14:textId="3301023D" w:rsidR="006969CB" w:rsidRDefault="002C44D8" w:rsidP="002C44D8">
      <w:pPr>
        <w:pStyle w:val="StandardWeb"/>
        <w:spacing w:before="0" w:beforeAutospacing="0" w:after="120" w:afterAutospacing="0" w:line="276" w:lineRule="auto"/>
        <w:ind w:left="720" w:hanging="720"/>
        <w:jc w:val="both"/>
        <w:rPr>
          <w:rFonts w:ascii="Ebrima" w:hAnsi="Ebrima" w:cs="Arial"/>
          <w:sz w:val="22"/>
          <w:szCs w:val="22"/>
          <w:lang w:val="en-US"/>
        </w:rPr>
      </w:pPr>
      <w:bookmarkStart w:id="398" w:name="nuzzo2017"/>
      <w:bookmarkStart w:id="399" w:name="röhrig2022"/>
      <w:r w:rsidRPr="002C44D8">
        <w:rPr>
          <w:rFonts w:ascii="Ebrima" w:hAnsi="Ebrima" w:cs="Arial"/>
          <w:sz w:val="22"/>
          <w:szCs w:val="22"/>
          <w:lang w:val="en-US"/>
        </w:rPr>
        <w:t xml:space="preserve">Nuzzo, R. L. (2017). An Introduction to Bayesian Data Analysis for Correlations. PM&amp;R, 9(12), 1278–1282. </w:t>
      </w:r>
      <w:hyperlink r:id="rId87" w:history="1">
        <w:r w:rsidRPr="00CE30B4">
          <w:rPr>
            <w:rStyle w:val="Hyperlink"/>
            <w:rFonts w:ascii="Ebrima" w:hAnsi="Ebrima" w:cs="Arial"/>
            <w:sz w:val="22"/>
            <w:szCs w:val="22"/>
            <w:lang w:val="en-US"/>
          </w:rPr>
          <w:t>https://doi.org/10.1016/j.pmrj.2017.11.003</w:t>
        </w:r>
      </w:hyperlink>
      <w:r>
        <w:rPr>
          <w:rFonts w:ascii="Ebrima" w:hAnsi="Ebrima" w:cs="Arial"/>
          <w:sz w:val="22"/>
          <w:szCs w:val="22"/>
          <w:lang w:val="en-US"/>
        </w:rPr>
        <w:t xml:space="preserve"> </w:t>
      </w:r>
    </w:p>
    <w:p w14:paraId="192B664C" w14:textId="0BACE734" w:rsidR="006969CB" w:rsidRDefault="006969CB" w:rsidP="002C44D8">
      <w:pPr>
        <w:pStyle w:val="StandardWeb"/>
        <w:spacing w:before="0" w:beforeAutospacing="0" w:after="120" w:afterAutospacing="0" w:line="276" w:lineRule="auto"/>
        <w:ind w:left="720" w:hanging="720"/>
        <w:rPr>
          <w:rFonts w:ascii="Ebrima" w:hAnsi="Ebrima" w:cs="Arial"/>
          <w:sz w:val="22"/>
          <w:szCs w:val="22"/>
          <w:lang w:val="en-US"/>
        </w:rPr>
      </w:pPr>
      <w:bookmarkStart w:id="400" w:name="Rcoreteam2018"/>
      <w:bookmarkEnd w:id="398"/>
      <w:r w:rsidRPr="006969CB">
        <w:rPr>
          <w:rFonts w:ascii="Ebrima" w:hAnsi="Ebrima" w:cs="Arial"/>
          <w:sz w:val="22"/>
          <w:szCs w:val="22"/>
          <w:lang w:val="en-US"/>
        </w:rPr>
        <w:t>R Core Team (2018). R: A language and environment for stat</w:t>
      </w:r>
      <w:r>
        <w:rPr>
          <w:rFonts w:ascii="Ebrima" w:hAnsi="Ebrima" w:cs="Arial"/>
          <w:sz w:val="22"/>
          <w:szCs w:val="22"/>
          <w:lang w:val="en-US"/>
        </w:rPr>
        <w:t xml:space="preserve">istical computing. R Foundation </w:t>
      </w:r>
      <w:r w:rsidRPr="006969CB">
        <w:rPr>
          <w:rFonts w:ascii="Ebrima" w:hAnsi="Ebrima" w:cs="Arial"/>
          <w:sz w:val="22"/>
          <w:szCs w:val="22"/>
          <w:lang w:val="en-US"/>
        </w:rPr>
        <w:t>for Statistical Computing, Vienna, Austria.</w:t>
      </w:r>
      <w:r>
        <w:rPr>
          <w:rFonts w:ascii="Ebrima" w:hAnsi="Ebrima" w:cs="Arial"/>
          <w:sz w:val="22"/>
          <w:szCs w:val="22"/>
          <w:lang w:val="en-US"/>
        </w:rPr>
        <w:t xml:space="preserve"> URL </w:t>
      </w:r>
      <w:hyperlink r:id="rId88" w:history="1">
        <w:r w:rsidRPr="00CE30B4">
          <w:rPr>
            <w:rStyle w:val="Hyperlink"/>
            <w:rFonts w:ascii="Ebrima" w:hAnsi="Ebrima" w:cs="Arial"/>
            <w:sz w:val="22"/>
            <w:szCs w:val="22"/>
            <w:lang w:val="en-US"/>
          </w:rPr>
          <w:t>https://www.R-project.org/</w:t>
        </w:r>
      </w:hyperlink>
      <w:r>
        <w:rPr>
          <w:rFonts w:ascii="Ebrima" w:hAnsi="Ebrima" w:cs="Arial"/>
          <w:sz w:val="22"/>
          <w:szCs w:val="22"/>
          <w:lang w:val="en-US"/>
        </w:rPr>
        <w:t xml:space="preserve"> </w:t>
      </w:r>
    </w:p>
    <w:bookmarkEnd w:id="400"/>
    <w:p w14:paraId="1252226B" w14:textId="2E9511A1" w:rsidR="006659FE" w:rsidRPr="00B36A39" w:rsidRDefault="006659FE" w:rsidP="002C44D8">
      <w:pPr>
        <w:pStyle w:val="StandardWeb"/>
        <w:spacing w:before="0" w:beforeAutospacing="0" w:after="120" w:afterAutospacing="0" w:line="276" w:lineRule="auto"/>
        <w:ind w:left="720" w:hanging="720"/>
        <w:jc w:val="both"/>
        <w:rPr>
          <w:rFonts w:ascii="Ebrima" w:hAnsi="Ebrima" w:cs="Arial"/>
          <w:sz w:val="22"/>
          <w:szCs w:val="22"/>
          <w:lang w:val="de-DE"/>
        </w:rPr>
      </w:pPr>
      <w:r w:rsidRPr="006969CB">
        <w:rPr>
          <w:rFonts w:ascii="Ebrima" w:hAnsi="Ebrima" w:cs="Arial"/>
          <w:sz w:val="22"/>
          <w:szCs w:val="22"/>
          <w:lang w:val="de-DE"/>
        </w:rPr>
        <w:lastRenderedPageBreak/>
        <w:t xml:space="preserve">Röhrig, L., Sperber, C., </w:t>
      </w:r>
      <w:proofErr w:type="spellStart"/>
      <w:r w:rsidRPr="006969CB">
        <w:rPr>
          <w:rFonts w:ascii="Ebrima" w:hAnsi="Ebrima" w:cs="Arial"/>
          <w:sz w:val="22"/>
          <w:szCs w:val="22"/>
          <w:lang w:val="de-DE"/>
        </w:rPr>
        <w:t>Bonilha</w:t>
      </w:r>
      <w:proofErr w:type="spellEnd"/>
      <w:r w:rsidRPr="006969CB">
        <w:rPr>
          <w:rFonts w:ascii="Ebrima" w:hAnsi="Ebrima" w:cs="Arial"/>
          <w:sz w:val="22"/>
          <w:szCs w:val="22"/>
          <w:lang w:val="de-DE"/>
        </w:rPr>
        <w:t xml:space="preserve">, L., </w:t>
      </w:r>
      <w:proofErr w:type="spellStart"/>
      <w:r w:rsidRPr="006969CB">
        <w:rPr>
          <w:rFonts w:ascii="Ebrima" w:hAnsi="Ebrima" w:cs="Arial"/>
          <w:sz w:val="22"/>
          <w:szCs w:val="22"/>
          <w:lang w:val="de-DE"/>
        </w:rPr>
        <w:t>Rorden</w:t>
      </w:r>
      <w:proofErr w:type="spellEnd"/>
      <w:r w:rsidRPr="006969CB">
        <w:rPr>
          <w:rFonts w:ascii="Ebrima" w:hAnsi="Ebrima" w:cs="Arial"/>
          <w:sz w:val="22"/>
          <w:szCs w:val="22"/>
          <w:lang w:val="de-DE"/>
        </w:rPr>
        <w:t xml:space="preserve">, C. &amp; Karnath, H. O. (2022). </w:t>
      </w:r>
      <w:r w:rsidRPr="006659FE">
        <w:rPr>
          <w:rFonts w:ascii="Ebrima" w:hAnsi="Ebrima" w:cs="Arial"/>
          <w:sz w:val="22"/>
          <w:szCs w:val="22"/>
        </w:rPr>
        <w:t xml:space="preserve">Right hemispheric white matter hyperintensities improve the prediction of spatial neglect severity in acute stroke. </w:t>
      </w:r>
      <w:proofErr w:type="spellStart"/>
      <w:r w:rsidRPr="006659FE">
        <w:rPr>
          <w:rFonts w:ascii="Ebrima" w:hAnsi="Ebrima" w:cs="Arial"/>
          <w:sz w:val="22"/>
          <w:szCs w:val="22"/>
        </w:rPr>
        <w:t>medRxiv</w:t>
      </w:r>
      <w:proofErr w:type="spellEnd"/>
      <w:r w:rsidRPr="006659FE">
        <w:rPr>
          <w:rFonts w:ascii="Ebrima" w:hAnsi="Ebrima" w:cs="Arial"/>
          <w:sz w:val="22"/>
          <w:szCs w:val="22"/>
        </w:rPr>
        <w:t xml:space="preserve">. </w:t>
      </w:r>
      <w:r w:rsidR="00787CAD">
        <w:rPr>
          <w:rStyle w:val="Hyperlink"/>
          <w:rFonts w:ascii="Ebrima" w:hAnsi="Ebrima" w:cs="Arial"/>
          <w:sz w:val="22"/>
          <w:szCs w:val="22"/>
          <w:lang w:val="de-DE"/>
        </w:rPr>
        <w:fldChar w:fldCharType="begin"/>
      </w:r>
      <w:r w:rsidR="00787CAD" w:rsidRPr="00E838ED">
        <w:rPr>
          <w:rStyle w:val="Hyperlink"/>
          <w:rFonts w:ascii="Ebrima" w:hAnsi="Ebrima" w:cs="Arial"/>
          <w:sz w:val="22"/>
          <w:szCs w:val="22"/>
          <w:lang w:val="en-US"/>
          <w:rPrChange w:id="401" w:author="Lisa" w:date="2022-09-08T17:11:00Z">
            <w:rPr>
              <w:rStyle w:val="Hyperlink"/>
              <w:rFonts w:ascii="Ebrima" w:hAnsi="Ebrima" w:cs="Arial"/>
              <w:sz w:val="22"/>
              <w:szCs w:val="22"/>
              <w:lang w:val="de-DE"/>
            </w:rPr>
          </w:rPrChange>
        </w:rPr>
        <w:instrText xml:space="preserve"> HYPERLINK "https://doi.org/10.1101/2022.04.08.22273547" </w:instrText>
      </w:r>
      <w:r w:rsidR="00787CAD">
        <w:rPr>
          <w:rStyle w:val="Hyperlink"/>
          <w:rFonts w:ascii="Ebrima" w:hAnsi="Ebrima" w:cs="Arial"/>
          <w:sz w:val="22"/>
          <w:szCs w:val="22"/>
          <w:lang w:val="de-DE"/>
        </w:rPr>
        <w:fldChar w:fldCharType="separate"/>
      </w:r>
      <w:r w:rsidRPr="00B36A39">
        <w:rPr>
          <w:rStyle w:val="Hyperlink"/>
          <w:rFonts w:ascii="Ebrima" w:hAnsi="Ebrima" w:cs="Arial"/>
          <w:sz w:val="22"/>
          <w:szCs w:val="22"/>
          <w:lang w:val="de-DE"/>
        </w:rPr>
        <w:t>https://doi.org/10.1101/2022.04.08.22273547</w:t>
      </w:r>
      <w:r w:rsidR="00787CAD">
        <w:rPr>
          <w:rStyle w:val="Hyperlink"/>
          <w:rFonts w:ascii="Ebrima" w:hAnsi="Ebrima" w:cs="Arial"/>
          <w:sz w:val="22"/>
          <w:szCs w:val="22"/>
          <w:lang w:val="de-DE"/>
        </w:rPr>
        <w:fldChar w:fldCharType="end"/>
      </w:r>
      <w:r w:rsidRPr="00B36A39">
        <w:rPr>
          <w:rFonts w:ascii="Ebrima" w:hAnsi="Ebrima" w:cs="Arial"/>
          <w:sz w:val="22"/>
          <w:szCs w:val="22"/>
          <w:lang w:val="de-DE"/>
        </w:rPr>
        <w:t xml:space="preserve"> </w:t>
      </w:r>
    </w:p>
    <w:p w14:paraId="6D2D6E1A" w14:textId="5D5EF2BE" w:rsidR="00A32570" w:rsidRDefault="00A32570" w:rsidP="00CB3890">
      <w:pPr>
        <w:pStyle w:val="StandardWeb"/>
        <w:spacing w:before="0" w:beforeAutospacing="0" w:after="120" w:afterAutospacing="0" w:line="276" w:lineRule="auto"/>
        <w:ind w:left="720" w:hanging="720"/>
        <w:jc w:val="both"/>
        <w:rPr>
          <w:rFonts w:ascii="Ebrima" w:hAnsi="Ebrima" w:cs="Arial"/>
          <w:color w:val="FF0000"/>
          <w:sz w:val="22"/>
          <w:szCs w:val="22"/>
          <w:lang w:val="en-US"/>
        </w:rPr>
      </w:pPr>
      <w:bookmarkStart w:id="402" w:name="rorden2012"/>
      <w:bookmarkEnd w:id="328"/>
      <w:bookmarkEnd w:id="383"/>
      <w:bookmarkEnd w:id="391"/>
      <w:bookmarkEnd w:id="392"/>
      <w:bookmarkEnd w:id="394"/>
      <w:bookmarkEnd w:id="396"/>
      <w:bookmarkEnd w:id="397"/>
      <w:bookmarkEnd w:id="399"/>
      <w:proofErr w:type="spellStart"/>
      <w:r w:rsidRPr="00B36A39">
        <w:rPr>
          <w:rFonts w:ascii="Ebrima" w:hAnsi="Ebrima" w:cs="Arial"/>
          <w:sz w:val="22"/>
          <w:szCs w:val="22"/>
          <w:lang w:val="de-DE"/>
        </w:rPr>
        <w:t>Rorden</w:t>
      </w:r>
      <w:proofErr w:type="spellEnd"/>
      <w:r w:rsidRPr="00B36A39">
        <w:rPr>
          <w:rFonts w:ascii="Ebrima" w:hAnsi="Ebrima" w:cs="Arial"/>
          <w:sz w:val="22"/>
          <w:szCs w:val="22"/>
          <w:lang w:val="de-DE"/>
        </w:rPr>
        <w:t xml:space="preserve">, C., </w:t>
      </w:r>
      <w:proofErr w:type="spellStart"/>
      <w:r w:rsidRPr="00B36A39">
        <w:rPr>
          <w:rFonts w:ascii="Ebrima" w:hAnsi="Ebrima" w:cs="Arial"/>
          <w:sz w:val="22"/>
          <w:szCs w:val="22"/>
          <w:lang w:val="de-DE"/>
        </w:rPr>
        <w:t>Bonilha</w:t>
      </w:r>
      <w:proofErr w:type="spellEnd"/>
      <w:r w:rsidRPr="00B36A39">
        <w:rPr>
          <w:rFonts w:ascii="Ebrima" w:hAnsi="Ebrima" w:cs="Arial"/>
          <w:sz w:val="22"/>
          <w:szCs w:val="22"/>
          <w:lang w:val="de-DE"/>
        </w:rPr>
        <w:t xml:space="preserve">, L., </w:t>
      </w:r>
      <w:proofErr w:type="spellStart"/>
      <w:r w:rsidRPr="00B36A39">
        <w:rPr>
          <w:rFonts w:ascii="Ebrima" w:hAnsi="Ebrima" w:cs="Arial"/>
          <w:sz w:val="22"/>
          <w:szCs w:val="22"/>
          <w:lang w:val="de-DE"/>
        </w:rPr>
        <w:t>Fridriksson</w:t>
      </w:r>
      <w:proofErr w:type="spellEnd"/>
      <w:r w:rsidRPr="00B36A39">
        <w:rPr>
          <w:rFonts w:ascii="Ebrima" w:hAnsi="Ebrima" w:cs="Arial"/>
          <w:sz w:val="22"/>
          <w:szCs w:val="22"/>
          <w:lang w:val="de-DE"/>
        </w:rPr>
        <w:t xml:space="preserve">, J., Bender, B., &amp; Karnath, H. O. (2012). </w:t>
      </w:r>
      <w:r w:rsidRPr="00A32570">
        <w:rPr>
          <w:rFonts w:ascii="Ebrima" w:hAnsi="Ebrima" w:cs="Arial"/>
          <w:sz w:val="22"/>
          <w:szCs w:val="22"/>
          <w:lang w:val="en-US"/>
        </w:rPr>
        <w:t xml:space="preserve">Age-specific CT and MRI templates for spatial normalization. </w:t>
      </w:r>
      <w:proofErr w:type="spellStart"/>
      <w:r w:rsidRPr="00A32570">
        <w:rPr>
          <w:rFonts w:ascii="Ebrima" w:hAnsi="Ebrima" w:cs="Arial"/>
          <w:sz w:val="22"/>
          <w:szCs w:val="22"/>
          <w:lang w:val="en-US"/>
        </w:rPr>
        <w:t>NeuroImage</w:t>
      </w:r>
      <w:proofErr w:type="spellEnd"/>
      <w:r w:rsidRPr="00A32570">
        <w:rPr>
          <w:rFonts w:ascii="Ebrima" w:hAnsi="Ebrima" w:cs="Arial"/>
          <w:sz w:val="22"/>
          <w:szCs w:val="22"/>
          <w:lang w:val="en-US"/>
        </w:rPr>
        <w:t xml:space="preserve">, 61(4), 957–965. </w:t>
      </w:r>
      <w:hyperlink r:id="rId89" w:history="1">
        <w:r w:rsidRPr="003A00C0">
          <w:rPr>
            <w:rStyle w:val="Hyperlink"/>
            <w:rFonts w:ascii="Ebrima" w:hAnsi="Ebrima" w:cs="Arial"/>
            <w:sz w:val="22"/>
            <w:szCs w:val="22"/>
            <w:lang w:val="en-US"/>
          </w:rPr>
          <w:t>https://doi.org/10.1016/j.neuroimage.2012.03.020</w:t>
        </w:r>
      </w:hyperlink>
      <w:r>
        <w:rPr>
          <w:rFonts w:ascii="Ebrima" w:hAnsi="Ebrima" w:cs="Arial"/>
          <w:color w:val="FF0000"/>
          <w:sz w:val="22"/>
          <w:szCs w:val="22"/>
          <w:lang w:val="en-US"/>
        </w:rPr>
        <w:t xml:space="preserve"> </w:t>
      </w:r>
    </w:p>
    <w:p w14:paraId="1E933885" w14:textId="17B53464" w:rsidR="00E72797" w:rsidRPr="00A32570" w:rsidRDefault="00E72797" w:rsidP="00CB3890">
      <w:pPr>
        <w:pStyle w:val="StandardWeb"/>
        <w:spacing w:before="0" w:beforeAutospacing="0" w:after="120" w:afterAutospacing="0" w:line="276" w:lineRule="auto"/>
        <w:ind w:left="720" w:hanging="720"/>
        <w:jc w:val="both"/>
        <w:rPr>
          <w:rFonts w:ascii="Ebrima" w:hAnsi="Ebrima" w:cs="Arial"/>
          <w:color w:val="FF0000"/>
          <w:sz w:val="22"/>
          <w:szCs w:val="22"/>
          <w:lang w:val="en-US"/>
        </w:rPr>
      </w:pPr>
      <w:bookmarkStart w:id="403" w:name="rordenbrett2000"/>
      <w:proofErr w:type="spellStart"/>
      <w:r w:rsidRPr="00E72797">
        <w:rPr>
          <w:rFonts w:ascii="Ebrima" w:hAnsi="Ebrima" w:cs="Arial"/>
          <w:sz w:val="22"/>
          <w:szCs w:val="22"/>
          <w:lang w:val="en-US"/>
        </w:rPr>
        <w:t>Rorden</w:t>
      </w:r>
      <w:proofErr w:type="spellEnd"/>
      <w:r w:rsidRPr="00E72797">
        <w:rPr>
          <w:rFonts w:ascii="Ebrima" w:hAnsi="Ebrima" w:cs="Arial"/>
          <w:sz w:val="22"/>
          <w:szCs w:val="22"/>
          <w:lang w:val="en-US"/>
        </w:rPr>
        <w:t xml:space="preserve">, C., &amp; Brett, M. (2000). Stereotaxic Display of Brain Lesions. </w:t>
      </w:r>
      <w:proofErr w:type="spellStart"/>
      <w:r w:rsidRPr="00E72797">
        <w:rPr>
          <w:rFonts w:ascii="Ebrima" w:hAnsi="Ebrima" w:cs="Arial"/>
          <w:sz w:val="22"/>
          <w:szCs w:val="22"/>
          <w:lang w:val="en-US"/>
        </w:rPr>
        <w:t>Behavioural</w:t>
      </w:r>
      <w:proofErr w:type="spellEnd"/>
      <w:r w:rsidRPr="00E72797">
        <w:rPr>
          <w:rFonts w:ascii="Ebrima" w:hAnsi="Ebrima" w:cs="Arial"/>
          <w:sz w:val="22"/>
          <w:szCs w:val="22"/>
          <w:lang w:val="en-US"/>
        </w:rPr>
        <w:t xml:space="preserve"> Neurology, 12(4), 191–200. </w:t>
      </w:r>
      <w:hyperlink r:id="rId90" w:history="1">
        <w:r w:rsidRPr="00CA4045">
          <w:rPr>
            <w:rStyle w:val="Hyperlink"/>
            <w:rFonts w:ascii="Ebrima" w:hAnsi="Ebrima" w:cs="Arial"/>
            <w:sz w:val="22"/>
            <w:szCs w:val="22"/>
            <w:lang w:val="en-US"/>
          </w:rPr>
          <w:t>https://doi.org/10.1155/2000/421719</w:t>
        </w:r>
      </w:hyperlink>
      <w:r>
        <w:rPr>
          <w:rFonts w:ascii="Ebrima" w:hAnsi="Ebrima" w:cs="Arial"/>
          <w:color w:val="FF0000"/>
          <w:sz w:val="22"/>
          <w:szCs w:val="22"/>
          <w:lang w:val="en-US"/>
        </w:rPr>
        <w:t xml:space="preserve"> </w:t>
      </w:r>
    </w:p>
    <w:p w14:paraId="09AAC2F6" w14:textId="4A49ED17" w:rsidR="009F4AD7" w:rsidRDefault="0089785B" w:rsidP="00CB3890">
      <w:pPr>
        <w:pStyle w:val="StandardWeb"/>
        <w:spacing w:before="0" w:beforeAutospacing="0" w:after="120" w:afterAutospacing="0" w:line="276" w:lineRule="auto"/>
        <w:ind w:left="720" w:hanging="720"/>
        <w:jc w:val="both"/>
        <w:rPr>
          <w:rStyle w:val="Hyperlink"/>
          <w:rFonts w:ascii="Ebrima" w:hAnsi="Ebrima" w:cs="Arial"/>
          <w:sz w:val="22"/>
          <w:szCs w:val="22"/>
          <w:lang w:val="en-US"/>
        </w:rPr>
      </w:pPr>
      <w:bookmarkStart w:id="404" w:name="rordenkarnath2010"/>
      <w:bookmarkEnd w:id="402"/>
      <w:bookmarkEnd w:id="403"/>
      <w:proofErr w:type="spellStart"/>
      <w:r w:rsidRPr="0051458F">
        <w:rPr>
          <w:rFonts w:ascii="Ebrima" w:hAnsi="Ebrima" w:cs="Arial"/>
          <w:sz w:val="22"/>
          <w:szCs w:val="22"/>
          <w:lang w:val="en-US"/>
        </w:rPr>
        <w:t>Rorden</w:t>
      </w:r>
      <w:proofErr w:type="spellEnd"/>
      <w:r w:rsidRPr="0051458F">
        <w:rPr>
          <w:rFonts w:ascii="Ebrima" w:hAnsi="Ebrima" w:cs="Arial"/>
          <w:sz w:val="22"/>
          <w:szCs w:val="22"/>
          <w:lang w:val="en-US"/>
        </w:rPr>
        <w:t xml:space="preserve">, C., &amp; Karnath, H. O. (2010). </w:t>
      </w:r>
      <w:r w:rsidRPr="0089785B">
        <w:rPr>
          <w:rFonts w:ascii="Ebrima" w:hAnsi="Ebrima" w:cs="Arial"/>
          <w:sz w:val="22"/>
          <w:szCs w:val="22"/>
        </w:rPr>
        <w:t xml:space="preserve">A simple measure of neglect severity. </w:t>
      </w:r>
      <w:proofErr w:type="spellStart"/>
      <w:r w:rsidRPr="000E6E5F">
        <w:rPr>
          <w:rFonts w:ascii="Ebrima" w:hAnsi="Ebrima" w:cs="Arial"/>
          <w:i/>
          <w:iCs/>
          <w:sz w:val="22"/>
          <w:szCs w:val="22"/>
          <w:lang w:val="en-US"/>
        </w:rPr>
        <w:t>Neuropsychologia</w:t>
      </w:r>
      <w:proofErr w:type="spellEnd"/>
      <w:r w:rsidRPr="000E6E5F">
        <w:rPr>
          <w:rFonts w:ascii="Ebrima" w:hAnsi="Ebrima" w:cs="Arial"/>
          <w:sz w:val="22"/>
          <w:szCs w:val="22"/>
          <w:lang w:val="en-US"/>
        </w:rPr>
        <w:t xml:space="preserve">, </w:t>
      </w:r>
      <w:r w:rsidRPr="000E6E5F">
        <w:rPr>
          <w:rFonts w:ascii="Ebrima" w:hAnsi="Ebrima" w:cs="Arial"/>
          <w:i/>
          <w:iCs/>
          <w:sz w:val="22"/>
          <w:szCs w:val="22"/>
          <w:lang w:val="en-US"/>
        </w:rPr>
        <w:t>48</w:t>
      </w:r>
      <w:r w:rsidRPr="000E6E5F">
        <w:rPr>
          <w:rFonts w:ascii="Ebrima" w:hAnsi="Ebrima" w:cs="Arial"/>
          <w:sz w:val="22"/>
          <w:szCs w:val="22"/>
          <w:lang w:val="en-US"/>
        </w:rPr>
        <w:t xml:space="preserve">(9), 2758–2763. </w:t>
      </w:r>
      <w:hyperlink r:id="rId91" w:history="1">
        <w:r w:rsidR="00F76B93" w:rsidRPr="000E6E5F">
          <w:rPr>
            <w:rStyle w:val="Hyperlink"/>
            <w:rFonts w:ascii="Ebrima" w:hAnsi="Ebrima" w:cs="Arial"/>
            <w:sz w:val="22"/>
            <w:szCs w:val="22"/>
            <w:lang w:val="en-US"/>
          </w:rPr>
          <w:t>https://doi.org/10.1016/j.neuropsychologia.2010.04.018</w:t>
        </w:r>
      </w:hyperlink>
    </w:p>
    <w:p w14:paraId="1119601A" w14:textId="14876168" w:rsidR="004813BB" w:rsidRPr="00E82821" w:rsidRDefault="004813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de-DE"/>
        </w:rPr>
      </w:pPr>
      <w:bookmarkStart w:id="405" w:name="schölkopf2001"/>
      <w:proofErr w:type="spellStart"/>
      <w:r w:rsidRPr="004813BB">
        <w:rPr>
          <w:rStyle w:val="Hyperlink"/>
          <w:rFonts w:ascii="Ebrima" w:hAnsi="Ebrima" w:cs="Arial"/>
          <w:color w:val="auto"/>
          <w:sz w:val="22"/>
          <w:szCs w:val="22"/>
        </w:rPr>
        <w:t>Schölkopf</w:t>
      </w:r>
      <w:proofErr w:type="spellEnd"/>
      <w:r w:rsidRPr="004813BB">
        <w:rPr>
          <w:rStyle w:val="Hyperlink"/>
          <w:rFonts w:ascii="Ebrima" w:hAnsi="Ebrima" w:cs="Arial"/>
          <w:color w:val="auto"/>
          <w:sz w:val="22"/>
          <w:szCs w:val="22"/>
        </w:rPr>
        <w:t xml:space="preserve">, B., Platt, J. C., </w:t>
      </w:r>
      <w:proofErr w:type="spellStart"/>
      <w:r w:rsidRPr="004813BB">
        <w:rPr>
          <w:rStyle w:val="Hyperlink"/>
          <w:rFonts w:ascii="Ebrima" w:hAnsi="Ebrima" w:cs="Arial"/>
          <w:color w:val="auto"/>
          <w:sz w:val="22"/>
          <w:szCs w:val="22"/>
        </w:rPr>
        <w:t>Shawe</w:t>
      </w:r>
      <w:proofErr w:type="spellEnd"/>
      <w:r w:rsidRPr="004813BB">
        <w:rPr>
          <w:rStyle w:val="Hyperlink"/>
          <w:rFonts w:ascii="Ebrima" w:hAnsi="Ebrima" w:cs="Arial"/>
          <w:color w:val="auto"/>
          <w:sz w:val="22"/>
          <w:szCs w:val="22"/>
        </w:rPr>
        <w:t xml:space="preserve">-Taylor, J., </w:t>
      </w:r>
      <w:proofErr w:type="spellStart"/>
      <w:r w:rsidRPr="004813BB">
        <w:rPr>
          <w:rStyle w:val="Hyperlink"/>
          <w:rFonts w:ascii="Ebrima" w:hAnsi="Ebrima" w:cs="Arial"/>
          <w:color w:val="auto"/>
          <w:sz w:val="22"/>
          <w:szCs w:val="22"/>
        </w:rPr>
        <w:t>Smola</w:t>
      </w:r>
      <w:proofErr w:type="spellEnd"/>
      <w:r w:rsidRPr="004813BB">
        <w:rPr>
          <w:rStyle w:val="Hyperlink"/>
          <w:rFonts w:ascii="Ebrima" w:hAnsi="Ebrima" w:cs="Arial"/>
          <w:color w:val="auto"/>
          <w:sz w:val="22"/>
          <w:szCs w:val="22"/>
        </w:rPr>
        <w:t xml:space="preserve">, A. J. &amp; Williamson, R. C. (2001). Estimating the Support of a High-Dimensional Distribution. Neural Computation, 13(7), 1443–1471. </w:t>
      </w:r>
      <w:r w:rsidR="00787CAD">
        <w:rPr>
          <w:rStyle w:val="Hyperlink"/>
          <w:rFonts w:ascii="Ebrima" w:hAnsi="Ebrima" w:cs="Arial"/>
          <w:sz w:val="22"/>
          <w:szCs w:val="22"/>
          <w:lang w:val="de-DE"/>
        </w:rPr>
        <w:fldChar w:fldCharType="begin"/>
      </w:r>
      <w:r w:rsidR="00787CAD" w:rsidRPr="00E838ED">
        <w:rPr>
          <w:rStyle w:val="Hyperlink"/>
          <w:rFonts w:ascii="Ebrima" w:hAnsi="Ebrima" w:cs="Arial"/>
          <w:sz w:val="22"/>
          <w:szCs w:val="22"/>
          <w:lang w:val="en-US"/>
          <w:rPrChange w:id="406" w:author="Lisa" w:date="2022-09-08T17:11:00Z">
            <w:rPr>
              <w:rStyle w:val="Hyperlink"/>
              <w:rFonts w:ascii="Ebrima" w:hAnsi="Ebrima" w:cs="Arial"/>
              <w:sz w:val="22"/>
              <w:szCs w:val="22"/>
              <w:lang w:val="de-DE"/>
            </w:rPr>
          </w:rPrChange>
        </w:rPr>
        <w:instrText xml:space="preserve"> HYPERLINK "https://doi.org/10.1162/089976601750264965" </w:instrText>
      </w:r>
      <w:r w:rsidR="00787CAD">
        <w:rPr>
          <w:rStyle w:val="Hyperlink"/>
          <w:rFonts w:ascii="Ebrima" w:hAnsi="Ebrima" w:cs="Arial"/>
          <w:sz w:val="22"/>
          <w:szCs w:val="22"/>
          <w:lang w:val="de-DE"/>
        </w:rPr>
        <w:fldChar w:fldCharType="separate"/>
      </w:r>
      <w:r w:rsidRPr="00E82821">
        <w:rPr>
          <w:rStyle w:val="Hyperlink"/>
          <w:rFonts w:ascii="Ebrima" w:hAnsi="Ebrima" w:cs="Arial"/>
          <w:sz w:val="22"/>
          <w:szCs w:val="22"/>
          <w:lang w:val="de-DE"/>
        </w:rPr>
        <w:t>https://doi.org/10.1162/089976601750264965</w:t>
      </w:r>
      <w:r w:rsidR="00787CAD">
        <w:rPr>
          <w:rStyle w:val="Hyperlink"/>
          <w:rFonts w:ascii="Ebrima" w:hAnsi="Ebrima" w:cs="Arial"/>
          <w:sz w:val="22"/>
          <w:szCs w:val="22"/>
          <w:lang w:val="de-DE"/>
        </w:rPr>
        <w:fldChar w:fldCharType="end"/>
      </w:r>
      <w:r w:rsidRPr="00E82821">
        <w:rPr>
          <w:rStyle w:val="Hyperlink"/>
          <w:rFonts w:ascii="Ebrima" w:hAnsi="Ebrima" w:cs="Arial"/>
          <w:color w:val="auto"/>
          <w:sz w:val="22"/>
          <w:szCs w:val="22"/>
          <w:lang w:val="de-DE"/>
        </w:rPr>
        <w:t xml:space="preserve"> </w:t>
      </w:r>
    </w:p>
    <w:p w14:paraId="28B086DC" w14:textId="56F5AB08" w:rsidR="004813BB" w:rsidRPr="004813BB" w:rsidRDefault="004813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rPr>
      </w:pPr>
      <w:bookmarkStart w:id="407" w:name="schölkopf2000"/>
      <w:bookmarkEnd w:id="405"/>
      <w:proofErr w:type="spellStart"/>
      <w:r w:rsidRPr="004813BB">
        <w:rPr>
          <w:rStyle w:val="Hyperlink"/>
          <w:rFonts w:ascii="Ebrima" w:hAnsi="Ebrima" w:cs="Arial"/>
          <w:color w:val="auto"/>
          <w:sz w:val="22"/>
          <w:szCs w:val="22"/>
          <w:lang w:val="de-DE"/>
        </w:rPr>
        <w:t>Schölkopf</w:t>
      </w:r>
      <w:proofErr w:type="spellEnd"/>
      <w:r w:rsidRPr="004813BB">
        <w:rPr>
          <w:rStyle w:val="Hyperlink"/>
          <w:rFonts w:ascii="Ebrima" w:hAnsi="Ebrima" w:cs="Arial"/>
          <w:color w:val="auto"/>
          <w:sz w:val="22"/>
          <w:szCs w:val="22"/>
          <w:lang w:val="de-DE"/>
        </w:rPr>
        <w:t xml:space="preserve">, B., </w:t>
      </w:r>
      <w:proofErr w:type="spellStart"/>
      <w:r w:rsidRPr="004813BB">
        <w:rPr>
          <w:rStyle w:val="Hyperlink"/>
          <w:rFonts w:ascii="Ebrima" w:hAnsi="Ebrima" w:cs="Arial"/>
          <w:color w:val="auto"/>
          <w:sz w:val="22"/>
          <w:szCs w:val="22"/>
          <w:lang w:val="de-DE"/>
        </w:rPr>
        <w:t>Smola</w:t>
      </w:r>
      <w:proofErr w:type="spellEnd"/>
      <w:r w:rsidRPr="004813BB">
        <w:rPr>
          <w:rStyle w:val="Hyperlink"/>
          <w:rFonts w:ascii="Ebrima" w:hAnsi="Ebrima" w:cs="Arial"/>
          <w:color w:val="auto"/>
          <w:sz w:val="22"/>
          <w:szCs w:val="22"/>
          <w:lang w:val="de-DE"/>
        </w:rPr>
        <w:t xml:space="preserve">, A. J., Williamson, R. C. &amp; Bartlett, P. L. (2000). </w:t>
      </w:r>
      <w:r w:rsidRPr="004813BB">
        <w:rPr>
          <w:rStyle w:val="Hyperlink"/>
          <w:rFonts w:ascii="Ebrima" w:hAnsi="Ebrima" w:cs="Arial"/>
          <w:color w:val="auto"/>
          <w:sz w:val="22"/>
          <w:szCs w:val="22"/>
        </w:rPr>
        <w:t xml:space="preserve">New Support Vector Algorithms. Neural Computation, 12(5), 1207–1245. </w:t>
      </w:r>
      <w:hyperlink r:id="rId92" w:history="1">
        <w:r w:rsidRPr="003C1355">
          <w:rPr>
            <w:rStyle w:val="Hyperlink"/>
            <w:rFonts w:ascii="Ebrima" w:hAnsi="Ebrima" w:cs="Arial"/>
            <w:sz w:val="22"/>
            <w:szCs w:val="22"/>
          </w:rPr>
          <w:t>https://doi.org/10.1162/089976600300015565</w:t>
        </w:r>
      </w:hyperlink>
      <w:r>
        <w:rPr>
          <w:rStyle w:val="Hyperlink"/>
          <w:rFonts w:ascii="Ebrima" w:hAnsi="Ebrima" w:cs="Arial"/>
          <w:color w:val="auto"/>
          <w:sz w:val="22"/>
          <w:szCs w:val="22"/>
        </w:rPr>
        <w:t xml:space="preserve"> </w:t>
      </w:r>
    </w:p>
    <w:p w14:paraId="5B48EC6A" w14:textId="0ED0BF61" w:rsidR="00731EAE" w:rsidRDefault="00731EAE" w:rsidP="00CB3890">
      <w:pPr>
        <w:pStyle w:val="StandardWeb"/>
        <w:spacing w:before="0" w:beforeAutospacing="0" w:after="120" w:afterAutospacing="0" w:line="276" w:lineRule="auto"/>
        <w:ind w:left="720" w:hanging="720"/>
        <w:jc w:val="both"/>
        <w:rPr>
          <w:rStyle w:val="Hyperlink"/>
          <w:rFonts w:ascii="Ebrima" w:hAnsi="Ebrima" w:cs="Arial"/>
          <w:sz w:val="22"/>
          <w:szCs w:val="22"/>
          <w:lang w:val="en-US"/>
        </w:rPr>
      </w:pPr>
      <w:bookmarkStart w:id="408" w:name="sherman1967"/>
      <w:bookmarkStart w:id="409" w:name="stone1993"/>
      <w:bookmarkStart w:id="410" w:name="weintraubmesulam1985"/>
      <w:bookmarkEnd w:id="404"/>
      <w:bookmarkEnd w:id="407"/>
      <w:r w:rsidRPr="00731EAE">
        <w:rPr>
          <w:rStyle w:val="Hyperlink"/>
          <w:rFonts w:ascii="Ebrima" w:hAnsi="Ebrima" w:cs="Arial"/>
          <w:color w:val="auto"/>
          <w:sz w:val="22"/>
          <w:szCs w:val="22"/>
          <w:lang w:val="en-US"/>
        </w:rPr>
        <w:t xml:space="preserve">Sherman, J. A. (1967). Problem of sex differences in space perception and aspects of intellectual functioning. Psychological Review, 74(4), 290–299. </w:t>
      </w:r>
      <w:hyperlink r:id="rId93" w:history="1">
        <w:r w:rsidRPr="00E85F0A">
          <w:rPr>
            <w:rStyle w:val="Hyperlink"/>
            <w:rFonts w:ascii="Ebrima" w:hAnsi="Ebrima" w:cs="Arial"/>
            <w:sz w:val="22"/>
            <w:szCs w:val="22"/>
            <w:lang w:val="en-US"/>
          </w:rPr>
          <w:t>https://doi.org/10.1037/h0024723</w:t>
        </w:r>
      </w:hyperlink>
    </w:p>
    <w:p w14:paraId="794A9419" w14:textId="4DB9625A" w:rsidR="00DE5EBB" w:rsidRPr="00700ECE" w:rsidRDefault="00DE5E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en-US"/>
        </w:rPr>
      </w:pPr>
      <w:bookmarkStart w:id="411" w:name="shields1975"/>
      <w:r w:rsidRPr="00DE5EBB">
        <w:rPr>
          <w:rStyle w:val="Hyperlink"/>
          <w:rFonts w:ascii="Ebrima" w:hAnsi="Ebrima" w:cs="Arial"/>
          <w:color w:val="auto"/>
          <w:sz w:val="22"/>
          <w:szCs w:val="22"/>
          <w:lang w:val="en-US"/>
        </w:rPr>
        <w:t xml:space="preserve">Shields, S. (1975). Functionalism, Darwinism, and the psychology of women. </w:t>
      </w:r>
      <w:r w:rsidRPr="00700ECE">
        <w:rPr>
          <w:rStyle w:val="Hyperlink"/>
          <w:rFonts w:ascii="Ebrima" w:hAnsi="Ebrima" w:cs="Arial"/>
          <w:color w:val="auto"/>
          <w:sz w:val="22"/>
          <w:szCs w:val="22"/>
          <w:lang w:val="en-US"/>
        </w:rPr>
        <w:t xml:space="preserve">American Psychologist, 30(7), 739–754. </w:t>
      </w:r>
      <w:hyperlink r:id="rId94" w:history="1">
        <w:r w:rsidRPr="00700ECE">
          <w:rPr>
            <w:rStyle w:val="Hyperlink"/>
            <w:rFonts w:ascii="Ebrima" w:hAnsi="Ebrima" w:cs="Arial"/>
            <w:sz w:val="22"/>
            <w:szCs w:val="22"/>
            <w:lang w:val="en-US"/>
          </w:rPr>
          <w:t>https://doi.org/10.1037/h0076948</w:t>
        </w:r>
      </w:hyperlink>
      <w:r w:rsidRPr="00700ECE">
        <w:rPr>
          <w:rStyle w:val="Hyperlink"/>
          <w:rFonts w:ascii="Ebrima" w:hAnsi="Ebrima" w:cs="Arial"/>
          <w:color w:val="auto"/>
          <w:sz w:val="22"/>
          <w:szCs w:val="22"/>
          <w:lang w:val="en-US"/>
        </w:rPr>
        <w:t xml:space="preserve"> </w:t>
      </w:r>
    </w:p>
    <w:p w14:paraId="5BFEF6AD" w14:textId="42E2A405" w:rsidR="00945924" w:rsidRPr="00205BF0" w:rsidRDefault="00945924"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de-DE"/>
        </w:rPr>
      </w:pPr>
      <w:bookmarkStart w:id="412" w:name="snyder2016"/>
      <w:r w:rsidRPr="00945924">
        <w:rPr>
          <w:rStyle w:val="Hyperlink"/>
          <w:rFonts w:ascii="Ebrima" w:hAnsi="Ebrima" w:cs="Arial"/>
          <w:color w:val="auto"/>
          <w:sz w:val="22"/>
          <w:szCs w:val="22"/>
          <w:lang w:val="en-US"/>
        </w:rPr>
        <w:t xml:space="preserve">Snyder, H. M., Asthana, S., Bain, L., Brinton, R., Craft, S., </w:t>
      </w:r>
      <w:proofErr w:type="spellStart"/>
      <w:r w:rsidRPr="00945924">
        <w:rPr>
          <w:rStyle w:val="Hyperlink"/>
          <w:rFonts w:ascii="Ebrima" w:hAnsi="Ebrima" w:cs="Arial"/>
          <w:color w:val="auto"/>
          <w:sz w:val="22"/>
          <w:szCs w:val="22"/>
          <w:lang w:val="en-US"/>
        </w:rPr>
        <w:t>Dubal</w:t>
      </w:r>
      <w:proofErr w:type="spellEnd"/>
      <w:r w:rsidRPr="00945924">
        <w:rPr>
          <w:rStyle w:val="Hyperlink"/>
          <w:rFonts w:ascii="Ebrima" w:hAnsi="Ebrima" w:cs="Arial"/>
          <w:color w:val="auto"/>
          <w:sz w:val="22"/>
          <w:szCs w:val="22"/>
          <w:lang w:val="en-US"/>
        </w:rPr>
        <w:t xml:space="preserve">, D. B., </w:t>
      </w:r>
      <w:proofErr w:type="spellStart"/>
      <w:r w:rsidRPr="00945924">
        <w:rPr>
          <w:rStyle w:val="Hyperlink"/>
          <w:rFonts w:ascii="Ebrima" w:hAnsi="Ebrima" w:cs="Arial"/>
          <w:color w:val="auto"/>
          <w:sz w:val="22"/>
          <w:szCs w:val="22"/>
          <w:lang w:val="en-US"/>
        </w:rPr>
        <w:t>Espeland</w:t>
      </w:r>
      <w:proofErr w:type="spellEnd"/>
      <w:r w:rsidRPr="00945924">
        <w:rPr>
          <w:rStyle w:val="Hyperlink"/>
          <w:rFonts w:ascii="Ebrima" w:hAnsi="Ebrima" w:cs="Arial"/>
          <w:color w:val="auto"/>
          <w:sz w:val="22"/>
          <w:szCs w:val="22"/>
          <w:lang w:val="en-US"/>
        </w:rPr>
        <w:t xml:space="preserve">, M. A., Gatz, M., Mielke, M. M., </w:t>
      </w:r>
      <w:proofErr w:type="spellStart"/>
      <w:r w:rsidRPr="00945924">
        <w:rPr>
          <w:rStyle w:val="Hyperlink"/>
          <w:rFonts w:ascii="Ebrima" w:hAnsi="Ebrima" w:cs="Arial"/>
          <w:color w:val="auto"/>
          <w:sz w:val="22"/>
          <w:szCs w:val="22"/>
          <w:lang w:val="en-US"/>
        </w:rPr>
        <w:t>Raber</w:t>
      </w:r>
      <w:proofErr w:type="spellEnd"/>
      <w:r w:rsidRPr="00945924">
        <w:rPr>
          <w:rStyle w:val="Hyperlink"/>
          <w:rFonts w:ascii="Ebrima" w:hAnsi="Ebrima" w:cs="Arial"/>
          <w:color w:val="auto"/>
          <w:sz w:val="22"/>
          <w:szCs w:val="22"/>
          <w:lang w:val="en-US"/>
        </w:rPr>
        <w:t xml:space="preserve">, J., Rapp, P. R., </w:t>
      </w:r>
      <w:proofErr w:type="spellStart"/>
      <w:r w:rsidRPr="00945924">
        <w:rPr>
          <w:rStyle w:val="Hyperlink"/>
          <w:rFonts w:ascii="Ebrima" w:hAnsi="Ebrima" w:cs="Arial"/>
          <w:color w:val="auto"/>
          <w:sz w:val="22"/>
          <w:szCs w:val="22"/>
          <w:lang w:val="en-US"/>
        </w:rPr>
        <w:t>Yaffe</w:t>
      </w:r>
      <w:proofErr w:type="spellEnd"/>
      <w:r w:rsidRPr="00945924">
        <w:rPr>
          <w:rStyle w:val="Hyperlink"/>
          <w:rFonts w:ascii="Ebrima" w:hAnsi="Ebrima" w:cs="Arial"/>
          <w:color w:val="auto"/>
          <w:sz w:val="22"/>
          <w:szCs w:val="22"/>
          <w:lang w:val="en-US"/>
        </w:rPr>
        <w:t xml:space="preserve">, K. &amp; Carrillo, M. C. (2016). Sex biology contributions to vulnerability to Alzheimer’s disease: A think tank convened by the Women’s Alzheimer’s Research Initiative. </w:t>
      </w:r>
      <w:proofErr w:type="spellStart"/>
      <w:r w:rsidRPr="00945924">
        <w:rPr>
          <w:rStyle w:val="Hyperlink"/>
          <w:rFonts w:ascii="Ebrima" w:hAnsi="Ebrima" w:cs="Arial"/>
          <w:color w:val="auto"/>
          <w:sz w:val="22"/>
          <w:szCs w:val="22"/>
          <w:lang w:val="de-DE"/>
        </w:rPr>
        <w:t>Alzheimer’s</w:t>
      </w:r>
      <w:proofErr w:type="spellEnd"/>
      <w:r w:rsidRPr="00945924">
        <w:rPr>
          <w:rStyle w:val="Hyperlink"/>
          <w:rFonts w:ascii="Ebrima" w:hAnsi="Ebrima" w:cs="Arial"/>
          <w:color w:val="auto"/>
          <w:sz w:val="22"/>
          <w:szCs w:val="22"/>
          <w:lang w:val="de-DE"/>
        </w:rPr>
        <w:t xml:space="preserve"> &amp; </w:t>
      </w:r>
      <w:proofErr w:type="spellStart"/>
      <w:r w:rsidRPr="00945924">
        <w:rPr>
          <w:rStyle w:val="Hyperlink"/>
          <w:rFonts w:ascii="Ebrima" w:hAnsi="Ebrima" w:cs="Arial"/>
          <w:color w:val="auto"/>
          <w:sz w:val="22"/>
          <w:szCs w:val="22"/>
          <w:lang w:val="de-DE"/>
        </w:rPr>
        <w:t>Dementia</w:t>
      </w:r>
      <w:proofErr w:type="spellEnd"/>
      <w:r w:rsidRPr="00945924">
        <w:rPr>
          <w:rStyle w:val="Hyperlink"/>
          <w:rFonts w:ascii="Ebrima" w:hAnsi="Ebrima" w:cs="Arial"/>
          <w:color w:val="auto"/>
          <w:sz w:val="22"/>
          <w:szCs w:val="22"/>
          <w:lang w:val="de-DE"/>
        </w:rPr>
        <w:t xml:space="preserve">, 12(11), 1186–1196. </w:t>
      </w:r>
      <w:r>
        <w:fldChar w:fldCharType="begin"/>
      </w:r>
      <w:r w:rsidRPr="00E41F14">
        <w:rPr>
          <w:lang w:val="de-DE"/>
          <w:rPrChange w:id="413" w:author="Tamara Kessler" w:date="2022-09-13T10:45:00Z">
            <w:rPr/>
          </w:rPrChange>
        </w:rPr>
        <w:instrText xml:space="preserve"> HYPERLINK "https://doi.org/10.1016/j.jalz.2016.08.004" </w:instrText>
      </w:r>
      <w:r>
        <w:fldChar w:fldCharType="separate"/>
      </w:r>
      <w:r w:rsidRPr="002549E3">
        <w:rPr>
          <w:rStyle w:val="Hyperlink"/>
          <w:rFonts w:ascii="Ebrima" w:hAnsi="Ebrima" w:cs="Arial"/>
          <w:sz w:val="22"/>
          <w:szCs w:val="22"/>
          <w:lang w:val="de-DE"/>
        </w:rPr>
        <w:t>https://doi.org/10.1016/j.jalz.2016.08.004</w:t>
      </w:r>
      <w:r>
        <w:rPr>
          <w:rStyle w:val="Hyperlink"/>
          <w:rFonts w:ascii="Ebrima" w:hAnsi="Ebrima" w:cs="Arial"/>
          <w:sz w:val="22"/>
          <w:szCs w:val="22"/>
          <w:lang w:val="de-DE"/>
        </w:rPr>
        <w:fldChar w:fldCharType="end"/>
      </w:r>
      <w:r>
        <w:rPr>
          <w:rStyle w:val="Hyperlink"/>
          <w:rFonts w:ascii="Ebrima" w:hAnsi="Ebrima" w:cs="Arial"/>
          <w:color w:val="auto"/>
          <w:sz w:val="22"/>
          <w:szCs w:val="22"/>
          <w:lang w:val="de-DE"/>
        </w:rPr>
        <w:t xml:space="preserve"> </w:t>
      </w:r>
    </w:p>
    <w:p w14:paraId="535F32F9" w14:textId="4D2ED7B4" w:rsidR="00121A79" w:rsidRDefault="00121A79"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en-US"/>
        </w:rPr>
      </w:pPr>
      <w:bookmarkStart w:id="414" w:name="sperberkarnath2017"/>
      <w:bookmarkEnd w:id="412"/>
      <w:r w:rsidRPr="00121A79">
        <w:rPr>
          <w:rStyle w:val="Hyperlink"/>
          <w:rFonts w:ascii="Ebrima" w:hAnsi="Ebrima" w:cs="Arial"/>
          <w:color w:val="auto"/>
          <w:sz w:val="22"/>
          <w:szCs w:val="22"/>
          <w:lang w:val="de-DE"/>
        </w:rPr>
        <w:t xml:space="preserve">Sperber, C. &amp; Karnath, H. O. (2017). </w:t>
      </w:r>
      <w:r w:rsidRPr="00121A79">
        <w:rPr>
          <w:rStyle w:val="Hyperlink"/>
          <w:rFonts w:ascii="Ebrima" w:hAnsi="Ebrima" w:cs="Arial"/>
          <w:color w:val="auto"/>
          <w:sz w:val="22"/>
          <w:szCs w:val="22"/>
          <w:lang w:val="en-US"/>
        </w:rPr>
        <w:t xml:space="preserve">Impact of correction factors in human brain lesion-behavior inference. Human Brain Mapping, 38(3), 1692–1701. </w:t>
      </w:r>
      <w:hyperlink r:id="rId95" w:history="1">
        <w:r w:rsidRPr="007D24AD">
          <w:rPr>
            <w:rStyle w:val="Hyperlink"/>
            <w:rFonts w:ascii="Ebrima" w:hAnsi="Ebrima" w:cs="Arial"/>
            <w:sz w:val="22"/>
            <w:szCs w:val="22"/>
            <w:lang w:val="en-US"/>
          </w:rPr>
          <w:t>https://doi.org/10.1002/hbm.23490</w:t>
        </w:r>
      </w:hyperlink>
      <w:r>
        <w:rPr>
          <w:rStyle w:val="Hyperlink"/>
          <w:rFonts w:ascii="Ebrima" w:hAnsi="Ebrima" w:cs="Arial"/>
          <w:color w:val="auto"/>
          <w:sz w:val="22"/>
          <w:szCs w:val="22"/>
          <w:lang w:val="en-US"/>
        </w:rPr>
        <w:t xml:space="preserve"> </w:t>
      </w:r>
    </w:p>
    <w:bookmarkEnd w:id="408"/>
    <w:bookmarkEnd w:id="411"/>
    <w:bookmarkEnd w:id="414"/>
    <w:p w14:paraId="1D828A98" w14:textId="7313D7C1" w:rsidR="009F4AD7" w:rsidRDefault="009F4AD7" w:rsidP="00CB3890">
      <w:pPr>
        <w:pStyle w:val="StandardWeb"/>
        <w:spacing w:before="0" w:beforeAutospacing="0" w:after="120" w:afterAutospacing="0" w:line="276" w:lineRule="auto"/>
        <w:ind w:left="720" w:hanging="720"/>
        <w:jc w:val="both"/>
        <w:rPr>
          <w:rFonts w:ascii="Ebrima" w:hAnsi="Ebrima" w:cs="Arial"/>
          <w:sz w:val="22"/>
          <w:szCs w:val="22"/>
          <w:lang w:val="en-US"/>
        </w:rPr>
      </w:pPr>
      <w:r w:rsidRPr="009F4AD7">
        <w:rPr>
          <w:rFonts w:ascii="Ebrima" w:hAnsi="Ebrima" w:cs="Arial"/>
          <w:sz w:val="22"/>
          <w:szCs w:val="22"/>
          <w:lang w:val="en-US"/>
        </w:rPr>
        <w:t xml:space="preserve">Stone, S. P., Halligan, P. W., &amp; Greenwood, R. J. (1993). The Incidence of Neglect Phenomena and Related Disorders in Patients with an Acute Right or Left Hemisphere Stroke. </w:t>
      </w:r>
      <w:r w:rsidRPr="000E6E5F">
        <w:rPr>
          <w:rFonts w:ascii="Ebrima" w:hAnsi="Ebrima" w:cs="Arial"/>
          <w:sz w:val="22"/>
          <w:szCs w:val="22"/>
          <w:lang w:val="en-US"/>
        </w:rPr>
        <w:t xml:space="preserve">Age and Ageing, 22(1), 46–52. </w:t>
      </w:r>
      <w:hyperlink r:id="rId96" w:history="1">
        <w:r w:rsidRPr="000E6E5F">
          <w:rPr>
            <w:rStyle w:val="Hyperlink"/>
            <w:rFonts w:ascii="Ebrima" w:hAnsi="Ebrima" w:cs="Arial"/>
            <w:sz w:val="22"/>
            <w:szCs w:val="22"/>
            <w:lang w:val="en-US"/>
          </w:rPr>
          <w:t>https://doi.org/10.1093/ageing/22.1.46</w:t>
        </w:r>
      </w:hyperlink>
      <w:r w:rsidRPr="000E6E5F">
        <w:rPr>
          <w:rFonts w:ascii="Ebrima" w:hAnsi="Ebrima" w:cs="Arial"/>
          <w:sz w:val="22"/>
          <w:szCs w:val="22"/>
          <w:lang w:val="en-US"/>
        </w:rPr>
        <w:t xml:space="preserve"> </w:t>
      </w:r>
    </w:p>
    <w:p w14:paraId="01A90BBB" w14:textId="270B18D2" w:rsidR="00E92B95" w:rsidRPr="0019100D" w:rsidRDefault="00E92B95"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415" w:name="suzuki2009"/>
      <w:r w:rsidRPr="00E92B95">
        <w:rPr>
          <w:rFonts w:ascii="Ebrima" w:hAnsi="Ebrima" w:cs="Arial"/>
          <w:sz w:val="22"/>
          <w:szCs w:val="22"/>
        </w:rPr>
        <w:t xml:space="preserve">Suzuki, S., Brown, C. M., &amp; Wise, P. M. (2009). Neuroprotective effects of </w:t>
      </w:r>
      <w:proofErr w:type="spellStart"/>
      <w:r w:rsidRPr="00E92B95">
        <w:rPr>
          <w:rFonts w:ascii="Ebrima" w:hAnsi="Ebrima" w:cs="Arial"/>
          <w:sz w:val="22"/>
          <w:szCs w:val="22"/>
        </w:rPr>
        <w:t>estrogens</w:t>
      </w:r>
      <w:proofErr w:type="spellEnd"/>
      <w:r w:rsidRPr="00E92B95">
        <w:rPr>
          <w:rFonts w:ascii="Ebrima" w:hAnsi="Ebrima" w:cs="Arial"/>
          <w:sz w:val="22"/>
          <w:szCs w:val="22"/>
        </w:rPr>
        <w:t xml:space="preserve"> following ischemic stroke. </w:t>
      </w:r>
      <w:r w:rsidRPr="0019100D">
        <w:rPr>
          <w:rFonts w:ascii="Ebrima" w:hAnsi="Ebrima" w:cs="Arial"/>
          <w:sz w:val="22"/>
          <w:szCs w:val="22"/>
          <w:lang w:val="de-DE"/>
        </w:rPr>
        <w:t xml:space="preserve">Frontiers in </w:t>
      </w:r>
      <w:proofErr w:type="spellStart"/>
      <w:r w:rsidRPr="0019100D">
        <w:rPr>
          <w:rFonts w:ascii="Ebrima" w:hAnsi="Ebrima" w:cs="Arial"/>
          <w:sz w:val="22"/>
          <w:szCs w:val="22"/>
          <w:lang w:val="de-DE"/>
        </w:rPr>
        <w:t>Neuroendocrinology</w:t>
      </w:r>
      <w:proofErr w:type="spellEnd"/>
      <w:r w:rsidRPr="0019100D">
        <w:rPr>
          <w:rFonts w:ascii="Ebrima" w:hAnsi="Ebrima" w:cs="Arial"/>
          <w:sz w:val="22"/>
          <w:szCs w:val="22"/>
          <w:lang w:val="de-DE"/>
        </w:rPr>
        <w:t xml:space="preserve">, 30(2), 201–211. </w:t>
      </w:r>
      <w:r w:rsidR="00CC628C">
        <w:fldChar w:fldCharType="begin"/>
      </w:r>
      <w:r w:rsidR="00CC628C" w:rsidRPr="00CC628C">
        <w:rPr>
          <w:lang w:val="de-DE"/>
          <w:rPrChange w:id="416" w:author="Sperber" w:date="2022-09-15T12:25:00Z">
            <w:rPr/>
          </w:rPrChange>
        </w:rPr>
        <w:instrText xml:space="preserve"> HYPERLINK "https://doi.org/10.1016/j.yfrne.2009.04.007" </w:instrText>
      </w:r>
      <w:r w:rsidR="00CC628C">
        <w:fldChar w:fldCharType="separate"/>
      </w:r>
      <w:r w:rsidR="00E72797" w:rsidRPr="0019100D">
        <w:rPr>
          <w:rStyle w:val="Hyperlink"/>
          <w:rFonts w:ascii="Ebrima" w:hAnsi="Ebrima" w:cs="Arial"/>
          <w:sz w:val="22"/>
          <w:szCs w:val="22"/>
          <w:lang w:val="de-DE"/>
        </w:rPr>
        <w:t>https://doi.org/10.1016/j.yfrne.2009.04.007</w:t>
      </w:r>
      <w:r w:rsidR="00CC628C">
        <w:rPr>
          <w:rStyle w:val="Hyperlink"/>
          <w:rFonts w:ascii="Ebrima" w:hAnsi="Ebrima" w:cs="Arial"/>
          <w:sz w:val="22"/>
          <w:szCs w:val="22"/>
          <w:lang w:val="de-DE"/>
        </w:rPr>
        <w:fldChar w:fldCharType="end"/>
      </w:r>
      <w:r w:rsidR="00E72797" w:rsidRPr="0019100D">
        <w:rPr>
          <w:rFonts w:ascii="Ebrima" w:hAnsi="Ebrima" w:cs="Arial"/>
          <w:sz w:val="22"/>
          <w:szCs w:val="22"/>
          <w:lang w:val="de-DE"/>
        </w:rPr>
        <w:t xml:space="preserve"> </w:t>
      </w:r>
    </w:p>
    <w:p w14:paraId="76EE3172" w14:textId="3711B10B" w:rsidR="00526DFC" w:rsidRDefault="00526DFC"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17" w:name="tenbrink2016"/>
      <w:bookmarkEnd w:id="415"/>
      <w:r w:rsidRPr="0019100D">
        <w:rPr>
          <w:rFonts w:ascii="Ebrima" w:hAnsi="Ebrima" w:cs="Arial"/>
          <w:sz w:val="22"/>
          <w:szCs w:val="22"/>
          <w:lang w:val="de-DE"/>
        </w:rPr>
        <w:t xml:space="preserve">Ten Brink, A. F., </w:t>
      </w:r>
      <w:proofErr w:type="spellStart"/>
      <w:r w:rsidRPr="0019100D">
        <w:rPr>
          <w:rFonts w:ascii="Ebrima" w:hAnsi="Ebrima" w:cs="Arial"/>
          <w:sz w:val="22"/>
          <w:szCs w:val="22"/>
          <w:lang w:val="de-DE"/>
        </w:rPr>
        <w:t>Verwer</w:t>
      </w:r>
      <w:proofErr w:type="spellEnd"/>
      <w:r w:rsidRPr="0019100D">
        <w:rPr>
          <w:rFonts w:ascii="Ebrima" w:hAnsi="Ebrima" w:cs="Arial"/>
          <w:sz w:val="22"/>
          <w:szCs w:val="22"/>
          <w:lang w:val="de-DE"/>
        </w:rPr>
        <w:t xml:space="preserve">, J. H., </w:t>
      </w:r>
      <w:proofErr w:type="spellStart"/>
      <w:r w:rsidRPr="0019100D">
        <w:rPr>
          <w:rFonts w:ascii="Ebrima" w:hAnsi="Ebrima" w:cs="Arial"/>
          <w:sz w:val="22"/>
          <w:szCs w:val="22"/>
          <w:lang w:val="de-DE"/>
        </w:rPr>
        <w:t>Biesbroek</w:t>
      </w:r>
      <w:proofErr w:type="spellEnd"/>
      <w:r w:rsidRPr="0019100D">
        <w:rPr>
          <w:rFonts w:ascii="Ebrima" w:hAnsi="Ebrima" w:cs="Arial"/>
          <w:sz w:val="22"/>
          <w:szCs w:val="22"/>
          <w:lang w:val="de-DE"/>
        </w:rPr>
        <w:t>, J. M., Visser-</w:t>
      </w:r>
      <w:proofErr w:type="spellStart"/>
      <w:r w:rsidRPr="0019100D">
        <w:rPr>
          <w:rFonts w:ascii="Ebrima" w:hAnsi="Ebrima" w:cs="Arial"/>
          <w:sz w:val="22"/>
          <w:szCs w:val="22"/>
          <w:lang w:val="de-DE"/>
        </w:rPr>
        <w:t>Meily</w:t>
      </w:r>
      <w:proofErr w:type="spellEnd"/>
      <w:r w:rsidRPr="0019100D">
        <w:rPr>
          <w:rFonts w:ascii="Ebrima" w:hAnsi="Ebrima" w:cs="Arial"/>
          <w:sz w:val="22"/>
          <w:szCs w:val="22"/>
          <w:lang w:val="de-DE"/>
        </w:rPr>
        <w:t xml:space="preserve">, J. M. A., &amp; </w:t>
      </w:r>
      <w:proofErr w:type="spellStart"/>
      <w:r w:rsidRPr="0019100D">
        <w:rPr>
          <w:rFonts w:ascii="Ebrima" w:hAnsi="Ebrima" w:cs="Arial"/>
          <w:sz w:val="22"/>
          <w:szCs w:val="22"/>
          <w:lang w:val="de-DE"/>
        </w:rPr>
        <w:t>Nijboer</w:t>
      </w:r>
      <w:proofErr w:type="spellEnd"/>
      <w:r w:rsidRPr="0019100D">
        <w:rPr>
          <w:rFonts w:ascii="Ebrima" w:hAnsi="Ebrima" w:cs="Arial"/>
          <w:sz w:val="22"/>
          <w:szCs w:val="22"/>
          <w:lang w:val="de-DE"/>
        </w:rPr>
        <w:t xml:space="preserve">, T. C. W. (2016). </w:t>
      </w:r>
      <w:r w:rsidRPr="00526DFC">
        <w:rPr>
          <w:rFonts w:ascii="Ebrima" w:hAnsi="Ebrima" w:cs="Arial"/>
          <w:sz w:val="22"/>
          <w:szCs w:val="22"/>
          <w:lang w:val="en-US"/>
        </w:rPr>
        <w:t xml:space="preserve">Differences between left- and right-sided neglect revisited: A large cohort study across </w:t>
      </w:r>
      <w:r w:rsidRPr="00526DFC">
        <w:rPr>
          <w:rFonts w:ascii="Ebrima" w:hAnsi="Ebrima" w:cs="Arial"/>
          <w:sz w:val="22"/>
          <w:szCs w:val="22"/>
          <w:lang w:val="en-US"/>
        </w:rPr>
        <w:lastRenderedPageBreak/>
        <w:t xml:space="preserve">multiple domains. Journal of Clinical and Experimental Neuropsychology, 39(7), 707–723. </w:t>
      </w:r>
      <w:hyperlink r:id="rId97" w:history="1">
        <w:r w:rsidRPr="006401FB">
          <w:rPr>
            <w:rStyle w:val="Hyperlink"/>
            <w:rFonts w:ascii="Ebrima" w:hAnsi="Ebrima" w:cs="Arial"/>
            <w:sz w:val="22"/>
            <w:szCs w:val="22"/>
            <w:lang w:val="en-US"/>
          </w:rPr>
          <w:t>https://doi.org/10.1080/13803395.2016.1262333</w:t>
        </w:r>
      </w:hyperlink>
      <w:r>
        <w:rPr>
          <w:rFonts w:ascii="Ebrima" w:hAnsi="Ebrima" w:cs="Arial"/>
          <w:sz w:val="22"/>
          <w:szCs w:val="22"/>
          <w:lang w:val="en-US"/>
        </w:rPr>
        <w:t xml:space="preserve"> </w:t>
      </w:r>
    </w:p>
    <w:p w14:paraId="3CC1B289" w14:textId="087F71FD" w:rsidR="00B65A64" w:rsidRPr="000E6E5F" w:rsidRDefault="00B65A64"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18" w:name="voyer2016"/>
      <w:proofErr w:type="spellStart"/>
      <w:r w:rsidRPr="00B65A64">
        <w:rPr>
          <w:rFonts w:ascii="Ebrima" w:hAnsi="Ebrima" w:cs="Arial"/>
          <w:sz w:val="22"/>
          <w:szCs w:val="22"/>
          <w:lang w:val="en-US"/>
        </w:rPr>
        <w:t>Voyer</w:t>
      </w:r>
      <w:proofErr w:type="spellEnd"/>
      <w:r w:rsidRPr="00B65A64">
        <w:rPr>
          <w:rFonts w:ascii="Ebrima" w:hAnsi="Ebrima" w:cs="Arial"/>
          <w:sz w:val="22"/>
          <w:szCs w:val="22"/>
          <w:lang w:val="en-US"/>
        </w:rPr>
        <w:t xml:space="preserve">, D., </w:t>
      </w:r>
      <w:proofErr w:type="spellStart"/>
      <w:r w:rsidRPr="00B65A64">
        <w:rPr>
          <w:rFonts w:ascii="Ebrima" w:hAnsi="Ebrima" w:cs="Arial"/>
          <w:sz w:val="22"/>
          <w:szCs w:val="22"/>
          <w:lang w:val="en-US"/>
        </w:rPr>
        <w:t>Voyer</w:t>
      </w:r>
      <w:proofErr w:type="spellEnd"/>
      <w:r w:rsidRPr="00B65A64">
        <w:rPr>
          <w:rFonts w:ascii="Ebrima" w:hAnsi="Ebrima" w:cs="Arial"/>
          <w:sz w:val="22"/>
          <w:szCs w:val="22"/>
          <w:lang w:val="en-US"/>
        </w:rPr>
        <w:t xml:space="preserve">, S. D. &amp; Saint-Aubin, J. (2016). Sex differences in visual-spatial working memory: A meta-analysis. Psychonomic Bulletin &amp; Review, 24(2), 307–334. </w:t>
      </w:r>
      <w:hyperlink r:id="rId98" w:history="1">
        <w:r w:rsidRPr="002549E3">
          <w:rPr>
            <w:rStyle w:val="Hyperlink"/>
            <w:rFonts w:ascii="Ebrima" w:hAnsi="Ebrima" w:cs="Arial"/>
            <w:sz w:val="22"/>
            <w:szCs w:val="22"/>
            <w:lang w:val="en-US"/>
          </w:rPr>
          <w:t>https://doi.org/10.3758/s13423-016-1085-7</w:t>
        </w:r>
      </w:hyperlink>
      <w:r>
        <w:rPr>
          <w:rFonts w:ascii="Ebrima" w:hAnsi="Ebrima" w:cs="Arial"/>
          <w:sz w:val="22"/>
          <w:szCs w:val="22"/>
          <w:lang w:val="en-US"/>
        </w:rPr>
        <w:t xml:space="preserve"> </w:t>
      </w:r>
    </w:p>
    <w:bookmarkEnd w:id="409"/>
    <w:bookmarkEnd w:id="417"/>
    <w:bookmarkEnd w:id="418"/>
    <w:p w14:paraId="1CA9BB46" w14:textId="1A781F94" w:rsidR="00784EDD" w:rsidRDefault="00784EDD" w:rsidP="00843B65">
      <w:pPr>
        <w:pStyle w:val="StandardWeb"/>
        <w:spacing w:before="0" w:beforeAutospacing="0" w:after="120" w:afterAutospacing="0" w:line="276" w:lineRule="auto"/>
        <w:ind w:left="720" w:hanging="720"/>
        <w:jc w:val="both"/>
        <w:rPr>
          <w:rFonts w:ascii="Ebrima" w:hAnsi="Ebrima" w:cs="Arial"/>
          <w:sz w:val="22"/>
          <w:szCs w:val="22"/>
        </w:rPr>
      </w:pPr>
      <w:r w:rsidRPr="00E82821">
        <w:rPr>
          <w:rFonts w:ascii="Ebrima" w:hAnsi="Ebrima" w:cs="Arial"/>
          <w:sz w:val="22"/>
          <w:szCs w:val="22"/>
          <w:lang w:val="en-US"/>
        </w:rPr>
        <w:t xml:space="preserve">Weintraub, S., &amp; </w:t>
      </w:r>
      <w:proofErr w:type="spellStart"/>
      <w:r w:rsidRPr="00E82821">
        <w:rPr>
          <w:rFonts w:ascii="Ebrima" w:hAnsi="Ebrima" w:cs="Arial"/>
          <w:sz w:val="22"/>
          <w:szCs w:val="22"/>
          <w:lang w:val="en-US"/>
        </w:rPr>
        <w:t>Mesulam</w:t>
      </w:r>
      <w:proofErr w:type="spellEnd"/>
      <w:r w:rsidRPr="00E82821">
        <w:rPr>
          <w:rFonts w:ascii="Ebrima" w:hAnsi="Ebrima" w:cs="Arial"/>
          <w:sz w:val="22"/>
          <w:szCs w:val="22"/>
          <w:lang w:val="en-US"/>
        </w:rPr>
        <w:t xml:space="preserve">, M. M. (1985). </w:t>
      </w:r>
      <w:r w:rsidRPr="002B5F04">
        <w:rPr>
          <w:rFonts w:ascii="Ebrima" w:hAnsi="Ebrima" w:cs="Arial"/>
          <w:sz w:val="22"/>
          <w:szCs w:val="22"/>
        </w:rPr>
        <w:t xml:space="preserve">Mental state assessment of the young and elderly adults in </w:t>
      </w:r>
      <w:proofErr w:type="spellStart"/>
      <w:r w:rsidRPr="002B5F04">
        <w:rPr>
          <w:rFonts w:ascii="Ebrima" w:hAnsi="Ebrima" w:cs="Arial"/>
          <w:sz w:val="22"/>
          <w:szCs w:val="22"/>
        </w:rPr>
        <w:t>behavioral</w:t>
      </w:r>
      <w:proofErr w:type="spellEnd"/>
      <w:r w:rsidRPr="002B5F04">
        <w:rPr>
          <w:rFonts w:ascii="Ebrima" w:hAnsi="Ebrima" w:cs="Arial"/>
          <w:sz w:val="22"/>
          <w:szCs w:val="22"/>
        </w:rPr>
        <w:t xml:space="preserve"> neurology. In M. M. </w:t>
      </w:r>
      <w:proofErr w:type="spellStart"/>
      <w:r w:rsidRPr="002B5F04">
        <w:rPr>
          <w:rFonts w:ascii="Ebrima" w:hAnsi="Ebrima" w:cs="Arial"/>
          <w:sz w:val="22"/>
          <w:szCs w:val="22"/>
        </w:rPr>
        <w:t>Mesulam</w:t>
      </w:r>
      <w:proofErr w:type="spellEnd"/>
      <w:r w:rsidRPr="002B5F04">
        <w:rPr>
          <w:rFonts w:ascii="Ebrima" w:hAnsi="Ebrima" w:cs="Arial"/>
          <w:sz w:val="22"/>
          <w:szCs w:val="22"/>
        </w:rPr>
        <w:t xml:space="preserve"> (Ed.), Principles of </w:t>
      </w:r>
      <w:proofErr w:type="spellStart"/>
      <w:r w:rsidRPr="002B5F04">
        <w:rPr>
          <w:rFonts w:ascii="Ebrima" w:hAnsi="Ebrima" w:cs="Arial"/>
          <w:sz w:val="22"/>
          <w:szCs w:val="22"/>
        </w:rPr>
        <w:t>Behavioral</w:t>
      </w:r>
      <w:proofErr w:type="spellEnd"/>
      <w:r w:rsidRPr="002B5F04">
        <w:rPr>
          <w:rFonts w:ascii="Ebrima" w:hAnsi="Ebrima" w:cs="Arial"/>
          <w:sz w:val="22"/>
          <w:szCs w:val="22"/>
        </w:rPr>
        <w:t xml:space="preserve"> Neurology (pp. 71–123). Philadelphia, PA: FA Davis </w:t>
      </w:r>
    </w:p>
    <w:p w14:paraId="0D603B2C" w14:textId="10D51C2D" w:rsidR="00843B65" w:rsidRPr="00FB250F" w:rsidRDefault="00843B65" w:rsidP="00843B65">
      <w:pPr>
        <w:pStyle w:val="StandardWeb"/>
        <w:spacing w:before="0" w:beforeAutospacing="0" w:after="120" w:afterAutospacing="0" w:line="276" w:lineRule="auto"/>
        <w:ind w:left="720" w:hanging="720"/>
        <w:rPr>
          <w:rFonts w:ascii="Ebrima" w:hAnsi="Ebrima" w:cs="Arial"/>
          <w:sz w:val="22"/>
          <w:szCs w:val="22"/>
          <w:lang w:val="en-US"/>
        </w:rPr>
      </w:pPr>
      <w:bookmarkStart w:id="419" w:name="wickham2019"/>
      <w:r w:rsidRPr="00843B65">
        <w:rPr>
          <w:rFonts w:ascii="Ebrima" w:hAnsi="Ebrima" w:cs="Arial"/>
          <w:sz w:val="22"/>
          <w:szCs w:val="22"/>
          <w:lang w:val="en-US"/>
        </w:rPr>
        <w:t xml:space="preserve">Wickham, H., François, R., Henry, L. &amp; Müller, K. (2019). </w:t>
      </w:r>
      <w:proofErr w:type="spellStart"/>
      <w:r w:rsidRPr="00843B65">
        <w:rPr>
          <w:rFonts w:ascii="Ebrima" w:hAnsi="Ebrima" w:cs="Arial"/>
          <w:sz w:val="22"/>
          <w:szCs w:val="22"/>
          <w:lang w:val="en-US"/>
        </w:rPr>
        <w:t>dplyr</w:t>
      </w:r>
      <w:proofErr w:type="spellEnd"/>
      <w:r w:rsidRPr="00843B65">
        <w:rPr>
          <w:rFonts w:ascii="Ebrima" w:hAnsi="Ebrima" w:cs="Arial"/>
          <w:sz w:val="22"/>
          <w:szCs w:val="22"/>
          <w:lang w:val="en-US"/>
        </w:rPr>
        <w:t xml:space="preserve">: A Grammar </w:t>
      </w:r>
      <w:r w:rsidRPr="00843B65">
        <w:rPr>
          <w:rFonts w:ascii="Ebrima" w:hAnsi="Ebrima" w:cs="Arial"/>
          <w:sz w:val="22"/>
          <w:szCs w:val="22"/>
        </w:rPr>
        <w:t xml:space="preserve">of Data Manipulation. R package version 0.8.0.1. </w:t>
      </w:r>
      <w:hyperlink r:id="rId99" w:history="1">
        <w:r w:rsidRPr="00CE30B4">
          <w:rPr>
            <w:rStyle w:val="Hyperlink"/>
            <w:rFonts w:ascii="Ebrima" w:hAnsi="Ebrima" w:cs="Arial"/>
            <w:sz w:val="22"/>
            <w:szCs w:val="22"/>
          </w:rPr>
          <w:t>https://CRAN.R-project.org/package=dplyr</w:t>
        </w:r>
      </w:hyperlink>
      <w:r>
        <w:rPr>
          <w:rFonts w:ascii="Ebrima" w:hAnsi="Ebrima" w:cs="Arial"/>
          <w:sz w:val="22"/>
          <w:szCs w:val="22"/>
        </w:rPr>
        <w:t xml:space="preserve"> </w:t>
      </w:r>
    </w:p>
    <w:p w14:paraId="3DA65891" w14:textId="4C169C54" w:rsidR="00843B65" w:rsidRDefault="00843B65" w:rsidP="00843B65">
      <w:pPr>
        <w:pStyle w:val="StandardWeb"/>
        <w:spacing w:before="0" w:beforeAutospacing="0" w:after="120" w:afterAutospacing="0" w:line="276" w:lineRule="auto"/>
        <w:ind w:left="720" w:hanging="720"/>
        <w:rPr>
          <w:rFonts w:ascii="Ebrima" w:hAnsi="Ebrima" w:cs="Arial"/>
          <w:sz w:val="22"/>
          <w:szCs w:val="22"/>
        </w:rPr>
      </w:pPr>
      <w:bookmarkStart w:id="420" w:name="wickhamhenry2019"/>
      <w:bookmarkEnd w:id="419"/>
      <w:r w:rsidRPr="00843B65">
        <w:rPr>
          <w:rFonts w:ascii="Ebrima" w:hAnsi="Ebrima" w:cs="Arial"/>
          <w:sz w:val="22"/>
          <w:szCs w:val="22"/>
        </w:rPr>
        <w:t>Wickham</w:t>
      </w:r>
      <w:r>
        <w:rPr>
          <w:rFonts w:ascii="Ebrima" w:hAnsi="Ebrima" w:cs="Arial"/>
          <w:sz w:val="22"/>
          <w:szCs w:val="22"/>
        </w:rPr>
        <w:t>, H.</w:t>
      </w:r>
      <w:r w:rsidRPr="00843B65">
        <w:rPr>
          <w:rFonts w:ascii="Ebrima" w:hAnsi="Ebrima" w:cs="Arial"/>
          <w:sz w:val="22"/>
          <w:szCs w:val="22"/>
        </w:rPr>
        <w:t xml:space="preserve"> </w:t>
      </w:r>
      <w:r>
        <w:rPr>
          <w:rFonts w:ascii="Ebrima" w:hAnsi="Ebrima" w:cs="Arial"/>
          <w:sz w:val="22"/>
          <w:szCs w:val="22"/>
        </w:rPr>
        <w:t xml:space="preserve">&amp; </w:t>
      </w:r>
      <w:r w:rsidRPr="00843B65">
        <w:rPr>
          <w:rFonts w:ascii="Ebrima" w:hAnsi="Ebrima" w:cs="Arial"/>
          <w:sz w:val="22"/>
          <w:szCs w:val="22"/>
        </w:rPr>
        <w:t>Henry</w:t>
      </w:r>
      <w:r>
        <w:rPr>
          <w:rFonts w:ascii="Ebrima" w:hAnsi="Ebrima" w:cs="Arial"/>
          <w:sz w:val="22"/>
          <w:szCs w:val="22"/>
        </w:rPr>
        <w:t>, L.</w:t>
      </w:r>
      <w:r w:rsidRPr="00843B65">
        <w:rPr>
          <w:rFonts w:ascii="Ebrima" w:hAnsi="Ebrima" w:cs="Arial"/>
          <w:sz w:val="22"/>
          <w:szCs w:val="22"/>
        </w:rPr>
        <w:t xml:space="preserve"> (2019). </w:t>
      </w:r>
      <w:proofErr w:type="spellStart"/>
      <w:r w:rsidRPr="00843B65">
        <w:rPr>
          <w:rFonts w:ascii="Ebrima" w:hAnsi="Ebrima" w:cs="Arial"/>
          <w:sz w:val="22"/>
          <w:szCs w:val="22"/>
        </w:rPr>
        <w:t>tidyr</w:t>
      </w:r>
      <w:proofErr w:type="spellEnd"/>
      <w:r w:rsidRPr="00843B65">
        <w:rPr>
          <w:rFonts w:ascii="Ebrima" w:hAnsi="Ebrima" w:cs="Arial"/>
          <w:sz w:val="22"/>
          <w:szCs w:val="22"/>
        </w:rPr>
        <w:t>: Easil</w:t>
      </w:r>
      <w:r>
        <w:rPr>
          <w:rFonts w:ascii="Ebrima" w:hAnsi="Ebrima" w:cs="Arial"/>
          <w:sz w:val="22"/>
          <w:szCs w:val="22"/>
        </w:rPr>
        <w:t xml:space="preserve">y Tidy Data with 'spread()' and </w:t>
      </w:r>
      <w:r w:rsidRPr="00843B65">
        <w:rPr>
          <w:rFonts w:ascii="Ebrima" w:hAnsi="Ebrima" w:cs="Arial"/>
          <w:sz w:val="22"/>
          <w:szCs w:val="22"/>
        </w:rPr>
        <w:t xml:space="preserve">'gather()' Functions. R package version 0.8.3. </w:t>
      </w:r>
      <w:hyperlink r:id="rId100" w:history="1">
        <w:r w:rsidRPr="00CE30B4">
          <w:rPr>
            <w:rStyle w:val="Hyperlink"/>
            <w:rFonts w:ascii="Ebrima" w:hAnsi="Ebrima" w:cs="Arial"/>
            <w:sz w:val="22"/>
            <w:szCs w:val="22"/>
          </w:rPr>
          <w:t>https://CRAN.R-project.org/package=tidyr</w:t>
        </w:r>
      </w:hyperlink>
      <w:r>
        <w:rPr>
          <w:rFonts w:ascii="Ebrima" w:hAnsi="Ebrima" w:cs="Arial"/>
          <w:sz w:val="22"/>
          <w:szCs w:val="22"/>
        </w:rPr>
        <w:t xml:space="preserve"> </w:t>
      </w:r>
    </w:p>
    <w:p w14:paraId="1B6DDABC" w14:textId="3C0170D9" w:rsidR="00E92B95" w:rsidRPr="002B5F04" w:rsidRDefault="00E92B95" w:rsidP="00843B65">
      <w:pPr>
        <w:pStyle w:val="StandardWeb"/>
        <w:spacing w:before="0" w:beforeAutospacing="0" w:after="120" w:afterAutospacing="0" w:line="276" w:lineRule="auto"/>
        <w:ind w:left="720" w:hanging="720"/>
        <w:jc w:val="both"/>
        <w:rPr>
          <w:rFonts w:ascii="Ebrima" w:hAnsi="Ebrima" w:cs="Arial"/>
          <w:sz w:val="22"/>
          <w:szCs w:val="22"/>
        </w:rPr>
      </w:pPr>
      <w:bookmarkStart w:id="421" w:name="wise2001"/>
      <w:bookmarkEnd w:id="420"/>
      <w:r w:rsidRPr="00E92B95">
        <w:rPr>
          <w:rFonts w:ascii="Ebrima" w:hAnsi="Ebrima" w:cs="Arial"/>
          <w:sz w:val="22"/>
          <w:szCs w:val="22"/>
        </w:rPr>
        <w:t xml:space="preserve">Wise, P. M., </w:t>
      </w:r>
      <w:proofErr w:type="spellStart"/>
      <w:r w:rsidRPr="00E92B95">
        <w:rPr>
          <w:rFonts w:ascii="Ebrima" w:hAnsi="Ebrima" w:cs="Arial"/>
          <w:sz w:val="22"/>
          <w:szCs w:val="22"/>
        </w:rPr>
        <w:t>Dubal</w:t>
      </w:r>
      <w:proofErr w:type="spellEnd"/>
      <w:r w:rsidRPr="00E92B95">
        <w:rPr>
          <w:rFonts w:ascii="Ebrima" w:hAnsi="Ebrima" w:cs="Arial"/>
          <w:sz w:val="22"/>
          <w:szCs w:val="22"/>
        </w:rPr>
        <w:t xml:space="preserve">, D. B., Wilson, M. E., Rau, S. W., </w:t>
      </w:r>
      <w:proofErr w:type="spellStart"/>
      <w:r w:rsidRPr="00E92B95">
        <w:rPr>
          <w:rFonts w:ascii="Ebrima" w:hAnsi="Ebrima" w:cs="Arial"/>
          <w:sz w:val="22"/>
          <w:szCs w:val="22"/>
        </w:rPr>
        <w:t>Böttner</w:t>
      </w:r>
      <w:proofErr w:type="spellEnd"/>
      <w:r w:rsidRPr="00E92B95">
        <w:rPr>
          <w:rFonts w:ascii="Ebrima" w:hAnsi="Ebrima" w:cs="Arial"/>
          <w:sz w:val="22"/>
          <w:szCs w:val="22"/>
        </w:rPr>
        <w:t xml:space="preserve">, M., &amp; Rosewell, K. L. (2001). </w:t>
      </w:r>
      <w:proofErr w:type="spellStart"/>
      <w:r w:rsidRPr="00E92B95">
        <w:rPr>
          <w:rFonts w:ascii="Ebrima" w:hAnsi="Ebrima" w:cs="Arial"/>
          <w:sz w:val="22"/>
          <w:szCs w:val="22"/>
        </w:rPr>
        <w:t>Estradiol</w:t>
      </w:r>
      <w:proofErr w:type="spellEnd"/>
      <w:r w:rsidRPr="00E92B95">
        <w:rPr>
          <w:rFonts w:ascii="Ebrima" w:hAnsi="Ebrima" w:cs="Arial"/>
          <w:sz w:val="22"/>
          <w:szCs w:val="22"/>
        </w:rPr>
        <w:t xml:space="preserve"> is a protective factor in the adult and aging brain: understanding of mechanisms derived from in vivo and in vitro studies. Brain Research Reviews, 37(1-3), 313–319. </w:t>
      </w:r>
      <w:hyperlink r:id="rId101" w:history="1">
        <w:r w:rsidRPr="00CA4045">
          <w:rPr>
            <w:rStyle w:val="Hyperlink"/>
            <w:rFonts w:ascii="Ebrima" w:hAnsi="Ebrima" w:cs="Arial"/>
            <w:sz w:val="22"/>
            <w:szCs w:val="22"/>
          </w:rPr>
          <w:t>https://doi.org/10.1016/s0165-0173(01)00136-9</w:t>
        </w:r>
      </w:hyperlink>
      <w:r>
        <w:rPr>
          <w:rFonts w:ascii="Ebrima" w:hAnsi="Ebrima" w:cs="Arial"/>
          <w:sz w:val="22"/>
          <w:szCs w:val="22"/>
        </w:rPr>
        <w:t xml:space="preserve"> </w:t>
      </w:r>
    </w:p>
    <w:p w14:paraId="609FBC30" w14:textId="0FF6CDD4" w:rsidR="00784EDD" w:rsidRDefault="00731EAE" w:rsidP="00232F09">
      <w:pPr>
        <w:pStyle w:val="StandardWeb"/>
        <w:spacing w:before="0" w:beforeAutospacing="0" w:after="120" w:afterAutospacing="0" w:line="276" w:lineRule="auto"/>
        <w:ind w:left="720" w:hanging="720"/>
        <w:jc w:val="both"/>
        <w:rPr>
          <w:rFonts w:ascii="Ebrima" w:hAnsi="Ebrima" w:cs="Arial"/>
          <w:sz w:val="22"/>
          <w:szCs w:val="22"/>
        </w:rPr>
      </w:pPr>
      <w:bookmarkStart w:id="422" w:name="wittig1976"/>
      <w:bookmarkEnd w:id="410"/>
      <w:bookmarkEnd w:id="421"/>
      <w:r w:rsidRPr="00731EAE">
        <w:rPr>
          <w:rFonts w:ascii="Ebrima" w:hAnsi="Ebrima" w:cs="Arial"/>
          <w:sz w:val="22"/>
          <w:szCs w:val="22"/>
        </w:rPr>
        <w:t xml:space="preserve">Wittig, M. A. (1976). Sex differences in intellectual functioning: How much of a difference do genes make? Sex Roles, 2(1), 63–74. </w:t>
      </w:r>
      <w:hyperlink r:id="rId102" w:history="1">
        <w:r w:rsidRPr="00E85F0A">
          <w:rPr>
            <w:rStyle w:val="Hyperlink"/>
            <w:rFonts w:ascii="Ebrima" w:hAnsi="Ebrima" w:cs="Arial"/>
            <w:sz w:val="22"/>
            <w:szCs w:val="22"/>
          </w:rPr>
          <w:t>https://doi.org/10.1007/bf00289299</w:t>
        </w:r>
      </w:hyperlink>
      <w:bookmarkEnd w:id="422"/>
      <w:r>
        <w:rPr>
          <w:rFonts w:ascii="Ebrima" w:hAnsi="Ebrima" w:cs="Arial"/>
          <w:sz w:val="22"/>
          <w:szCs w:val="22"/>
        </w:rPr>
        <w:t xml:space="preserve"> </w:t>
      </w:r>
    </w:p>
    <w:p w14:paraId="0A42E4D5" w14:textId="0205ECB3" w:rsidR="00DE5EBB" w:rsidRPr="00E82821" w:rsidRDefault="00DE5EBB"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423" w:name="woolley1914"/>
      <w:r w:rsidRPr="00DE5EBB">
        <w:rPr>
          <w:rFonts w:ascii="Ebrima" w:hAnsi="Ebrima" w:cs="Arial"/>
          <w:sz w:val="22"/>
          <w:szCs w:val="22"/>
        </w:rPr>
        <w:t xml:space="preserve">Woolley, H. T. (1914). The psychology of sex. </w:t>
      </w:r>
      <w:r w:rsidRPr="00E82821">
        <w:rPr>
          <w:rFonts w:ascii="Ebrima" w:hAnsi="Ebrima" w:cs="Arial"/>
          <w:sz w:val="22"/>
          <w:szCs w:val="22"/>
          <w:lang w:val="de-DE"/>
        </w:rPr>
        <w:t xml:space="preserve">Psychological Bulletin, 11(10), 353–379. </w:t>
      </w:r>
      <w:r w:rsidR="00CC628C">
        <w:fldChar w:fldCharType="begin"/>
      </w:r>
      <w:r w:rsidR="00CC628C" w:rsidRPr="00CC628C">
        <w:rPr>
          <w:lang w:val="de-DE"/>
          <w:rPrChange w:id="424" w:author="Sperber" w:date="2022-09-15T12:25:00Z">
            <w:rPr/>
          </w:rPrChange>
        </w:rPr>
        <w:instrText xml:space="preserve"> HYPERLINK "https://doi.org/10.1037/h0070064" </w:instrText>
      </w:r>
      <w:r w:rsidR="00CC628C">
        <w:fldChar w:fldCharType="separate"/>
      </w:r>
      <w:r w:rsidRPr="00E82821">
        <w:rPr>
          <w:rStyle w:val="Hyperlink"/>
          <w:rFonts w:ascii="Ebrima" w:hAnsi="Ebrima" w:cs="Arial"/>
          <w:sz w:val="22"/>
          <w:szCs w:val="22"/>
          <w:lang w:val="de-DE"/>
        </w:rPr>
        <w:t>https://doi.org/10.1037/h0070064</w:t>
      </w:r>
      <w:r w:rsidR="00CC628C">
        <w:rPr>
          <w:rStyle w:val="Hyperlink"/>
          <w:rFonts w:ascii="Ebrima" w:hAnsi="Ebrima" w:cs="Arial"/>
          <w:sz w:val="22"/>
          <w:szCs w:val="22"/>
          <w:lang w:val="de-DE"/>
        </w:rPr>
        <w:fldChar w:fldCharType="end"/>
      </w:r>
      <w:r w:rsidRPr="00E82821">
        <w:rPr>
          <w:rFonts w:ascii="Ebrima" w:hAnsi="Ebrima" w:cs="Arial"/>
          <w:sz w:val="22"/>
          <w:szCs w:val="22"/>
          <w:lang w:val="de-DE"/>
        </w:rPr>
        <w:t xml:space="preserve"> </w:t>
      </w:r>
    </w:p>
    <w:p w14:paraId="385644E7" w14:textId="4C7A1A1B" w:rsidR="00D731B7" w:rsidRPr="00E82821" w:rsidRDefault="00D731B7"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425" w:name="yeh2018"/>
      <w:r w:rsidRPr="00D731B7">
        <w:rPr>
          <w:rFonts w:ascii="Ebrima" w:hAnsi="Ebrima" w:cs="Arial"/>
          <w:sz w:val="22"/>
          <w:szCs w:val="22"/>
          <w:lang w:val="de-DE"/>
        </w:rPr>
        <w:t xml:space="preserve">Yeh, F. C., </w:t>
      </w:r>
      <w:proofErr w:type="spellStart"/>
      <w:r w:rsidRPr="00D731B7">
        <w:rPr>
          <w:rFonts w:ascii="Ebrima" w:hAnsi="Ebrima" w:cs="Arial"/>
          <w:sz w:val="22"/>
          <w:szCs w:val="22"/>
          <w:lang w:val="de-DE"/>
        </w:rPr>
        <w:t>Panesar</w:t>
      </w:r>
      <w:proofErr w:type="spellEnd"/>
      <w:r w:rsidRPr="00D731B7">
        <w:rPr>
          <w:rFonts w:ascii="Ebrima" w:hAnsi="Ebrima" w:cs="Arial"/>
          <w:sz w:val="22"/>
          <w:szCs w:val="22"/>
          <w:lang w:val="de-DE"/>
        </w:rPr>
        <w:t xml:space="preserve">, S., Fernandes, D., Meola, A., </w:t>
      </w:r>
      <w:proofErr w:type="spellStart"/>
      <w:r w:rsidRPr="00D731B7">
        <w:rPr>
          <w:rFonts w:ascii="Ebrima" w:hAnsi="Ebrima" w:cs="Arial"/>
          <w:sz w:val="22"/>
          <w:szCs w:val="22"/>
          <w:lang w:val="de-DE"/>
        </w:rPr>
        <w:t>Yoshino</w:t>
      </w:r>
      <w:proofErr w:type="spellEnd"/>
      <w:r w:rsidRPr="00D731B7">
        <w:rPr>
          <w:rFonts w:ascii="Ebrima" w:hAnsi="Ebrima" w:cs="Arial"/>
          <w:sz w:val="22"/>
          <w:szCs w:val="22"/>
          <w:lang w:val="de-DE"/>
        </w:rPr>
        <w:t xml:space="preserve">, M., Fernandez-Miranda, J. C., Vettel, J. M. &amp; </w:t>
      </w:r>
      <w:proofErr w:type="spellStart"/>
      <w:r w:rsidRPr="00D731B7">
        <w:rPr>
          <w:rFonts w:ascii="Ebrima" w:hAnsi="Ebrima" w:cs="Arial"/>
          <w:sz w:val="22"/>
          <w:szCs w:val="22"/>
          <w:lang w:val="de-DE"/>
        </w:rPr>
        <w:t>Verstynen</w:t>
      </w:r>
      <w:proofErr w:type="spellEnd"/>
      <w:r w:rsidRPr="00D731B7">
        <w:rPr>
          <w:rFonts w:ascii="Ebrima" w:hAnsi="Ebrima" w:cs="Arial"/>
          <w:sz w:val="22"/>
          <w:szCs w:val="22"/>
          <w:lang w:val="de-DE"/>
        </w:rPr>
        <w:t xml:space="preserve">, T. (2018). </w:t>
      </w:r>
      <w:r w:rsidRPr="00D731B7">
        <w:rPr>
          <w:rFonts w:ascii="Ebrima" w:hAnsi="Ebrima" w:cs="Arial"/>
          <w:sz w:val="22"/>
          <w:szCs w:val="22"/>
        </w:rPr>
        <w:t xml:space="preserve">Population-averaged atlas of the macroscale human structural connectome and its network topology. </w:t>
      </w:r>
      <w:proofErr w:type="spellStart"/>
      <w:r w:rsidRPr="00E82821">
        <w:rPr>
          <w:rFonts w:ascii="Ebrima" w:hAnsi="Ebrima" w:cs="Arial"/>
          <w:sz w:val="22"/>
          <w:szCs w:val="22"/>
          <w:lang w:val="de-DE"/>
        </w:rPr>
        <w:t>NeuroImage</w:t>
      </w:r>
      <w:proofErr w:type="spellEnd"/>
      <w:r w:rsidRPr="00E82821">
        <w:rPr>
          <w:rFonts w:ascii="Ebrima" w:hAnsi="Ebrima" w:cs="Arial"/>
          <w:sz w:val="22"/>
          <w:szCs w:val="22"/>
          <w:lang w:val="de-DE"/>
        </w:rPr>
        <w:t xml:space="preserve">, 178, 57–68. </w:t>
      </w:r>
      <w:r w:rsidR="00CC628C">
        <w:fldChar w:fldCharType="begin"/>
      </w:r>
      <w:r w:rsidR="00CC628C" w:rsidRPr="00CC628C">
        <w:rPr>
          <w:lang w:val="de-DE"/>
          <w:rPrChange w:id="426" w:author="Sperber" w:date="2022-09-15T12:25:00Z">
            <w:rPr/>
          </w:rPrChange>
        </w:rPr>
        <w:instrText xml:space="preserve"> HYPERLINK "https://doi.org/10.1016/j.neuroimage.2018.05.027" </w:instrText>
      </w:r>
      <w:r w:rsidR="00CC628C">
        <w:fldChar w:fldCharType="separate"/>
      </w:r>
      <w:r w:rsidRPr="00E82821">
        <w:rPr>
          <w:rStyle w:val="Hyperlink"/>
          <w:rFonts w:ascii="Ebrima" w:hAnsi="Ebrima" w:cs="Arial"/>
          <w:sz w:val="22"/>
          <w:szCs w:val="22"/>
          <w:lang w:val="de-DE"/>
        </w:rPr>
        <w:t>https://doi.org/10.1016/j.neuroimage.2018.05.027</w:t>
      </w:r>
      <w:r w:rsidR="00CC628C">
        <w:rPr>
          <w:rStyle w:val="Hyperlink"/>
          <w:rFonts w:ascii="Ebrima" w:hAnsi="Ebrima" w:cs="Arial"/>
          <w:sz w:val="22"/>
          <w:szCs w:val="22"/>
          <w:lang w:val="de-DE"/>
        </w:rPr>
        <w:fldChar w:fldCharType="end"/>
      </w:r>
      <w:r w:rsidRPr="00E82821">
        <w:rPr>
          <w:rFonts w:ascii="Ebrima" w:hAnsi="Ebrima" w:cs="Arial"/>
          <w:sz w:val="22"/>
          <w:szCs w:val="22"/>
          <w:lang w:val="de-DE"/>
        </w:rPr>
        <w:t xml:space="preserve"> </w:t>
      </w:r>
    </w:p>
    <w:p w14:paraId="3FE78D1B" w14:textId="1E308999" w:rsidR="00A841EE" w:rsidRPr="00A841EE" w:rsidRDefault="00A841EE" w:rsidP="00232F09">
      <w:pPr>
        <w:pStyle w:val="StandardWeb"/>
        <w:spacing w:before="0" w:beforeAutospacing="0" w:after="120" w:afterAutospacing="0" w:line="276" w:lineRule="auto"/>
        <w:ind w:left="720" w:hanging="720"/>
        <w:jc w:val="both"/>
        <w:rPr>
          <w:rFonts w:ascii="Ebrima" w:hAnsi="Ebrima" w:cs="Arial"/>
          <w:sz w:val="22"/>
          <w:szCs w:val="22"/>
          <w:lang w:val="en-US"/>
        </w:rPr>
      </w:pPr>
      <w:bookmarkStart w:id="427" w:name="zaslerkaplan2017"/>
      <w:bookmarkEnd w:id="423"/>
      <w:bookmarkEnd w:id="425"/>
      <w:proofErr w:type="spellStart"/>
      <w:r w:rsidRPr="00E82821">
        <w:rPr>
          <w:rFonts w:ascii="Ebrima" w:hAnsi="Ebrima" w:cs="Arial"/>
          <w:sz w:val="22"/>
          <w:szCs w:val="22"/>
          <w:lang w:val="de-DE"/>
        </w:rPr>
        <w:t>Zasler</w:t>
      </w:r>
      <w:proofErr w:type="spellEnd"/>
      <w:r w:rsidRPr="00E82821">
        <w:rPr>
          <w:rFonts w:ascii="Ebrima" w:hAnsi="Ebrima" w:cs="Arial"/>
          <w:sz w:val="22"/>
          <w:szCs w:val="22"/>
          <w:lang w:val="de-DE"/>
        </w:rPr>
        <w:t xml:space="preserve">, N. D., &amp; Kaplan, P. E. (2017). </w:t>
      </w:r>
      <w:r w:rsidRPr="00A841EE">
        <w:rPr>
          <w:rFonts w:ascii="Ebrima" w:hAnsi="Ebrima" w:cs="Arial"/>
          <w:sz w:val="22"/>
          <w:szCs w:val="22"/>
          <w:lang w:val="en-US"/>
        </w:rPr>
        <w:t xml:space="preserve">Fractional Anisotropy. Encyclopedia of Clinical Neuropsychology, 1. </w:t>
      </w:r>
      <w:hyperlink r:id="rId103" w:history="1">
        <w:r w:rsidRPr="00252B60">
          <w:rPr>
            <w:rStyle w:val="Hyperlink"/>
            <w:rFonts w:ascii="Ebrima" w:hAnsi="Ebrima" w:cs="Arial"/>
            <w:sz w:val="22"/>
            <w:szCs w:val="22"/>
            <w:lang w:val="en-US"/>
          </w:rPr>
          <w:t>https://doi.org/10.1007/978-3-319-56782-2_32-2</w:t>
        </w:r>
      </w:hyperlink>
      <w:r>
        <w:rPr>
          <w:rFonts w:ascii="Ebrima" w:hAnsi="Ebrima" w:cs="Arial"/>
          <w:sz w:val="22"/>
          <w:szCs w:val="22"/>
          <w:lang w:val="en-US"/>
        </w:rPr>
        <w:t xml:space="preserve"> </w:t>
      </w:r>
    </w:p>
    <w:p w14:paraId="0253B563" w14:textId="0EA97CD6" w:rsidR="00D84C3C" w:rsidRPr="00B36A39" w:rsidRDefault="00D84C3C"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428" w:name="zell2015"/>
      <w:bookmarkEnd w:id="427"/>
      <w:r w:rsidRPr="00D84C3C">
        <w:rPr>
          <w:rFonts w:ascii="Ebrima" w:hAnsi="Ebrima" w:cs="Arial"/>
          <w:sz w:val="22"/>
          <w:szCs w:val="22"/>
        </w:rPr>
        <w:t xml:space="preserve">Zell, E., </w:t>
      </w:r>
      <w:proofErr w:type="spellStart"/>
      <w:r w:rsidRPr="00D84C3C">
        <w:rPr>
          <w:rFonts w:ascii="Ebrima" w:hAnsi="Ebrima" w:cs="Arial"/>
          <w:sz w:val="22"/>
          <w:szCs w:val="22"/>
        </w:rPr>
        <w:t>Krizan</w:t>
      </w:r>
      <w:proofErr w:type="spellEnd"/>
      <w:r w:rsidRPr="00D84C3C">
        <w:rPr>
          <w:rFonts w:ascii="Ebrima" w:hAnsi="Ebrima" w:cs="Arial"/>
          <w:sz w:val="22"/>
          <w:szCs w:val="22"/>
        </w:rPr>
        <w:t xml:space="preserve">, Z., &amp; Teeter, S. R. (2015). Evaluating gender similarities and differences using </w:t>
      </w:r>
      <w:proofErr w:type="spellStart"/>
      <w:r w:rsidRPr="00D84C3C">
        <w:rPr>
          <w:rFonts w:ascii="Ebrima" w:hAnsi="Ebrima" w:cs="Arial"/>
          <w:sz w:val="22"/>
          <w:szCs w:val="22"/>
        </w:rPr>
        <w:t>metasynthesis</w:t>
      </w:r>
      <w:proofErr w:type="spellEnd"/>
      <w:r w:rsidRPr="00D84C3C">
        <w:rPr>
          <w:rFonts w:ascii="Ebrima" w:hAnsi="Ebrima" w:cs="Arial"/>
          <w:sz w:val="22"/>
          <w:szCs w:val="22"/>
        </w:rPr>
        <w:t xml:space="preserve">. </w:t>
      </w:r>
      <w:r w:rsidRPr="00B36A39">
        <w:rPr>
          <w:rFonts w:ascii="Ebrima" w:hAnsi="Ebrima" w:cs="Arial"/>
          <w:sz w:val="22"/>
          <w:szCs w:val="22"/>
          <w:lang w:val="de-DE"/>
        </w:rPr>
        <w:t xml:space="preserve">American </w:t>
      </w:r>
      <w:proofErr w:type="spellStart"/>
      <w:r w:rsidRPr="00B36A39">
        <w:rPr>
          <w:rFonts w:ascii="Ebrima" w:hAnsi="Ebrima" w:cs="Arial"/>
          <w:sz w:val="22"/>
          <w:szCs w:val="22"/>
          <w:lang w:val="de-DE"/>
        </w:rPr>
        <w:t>Psychologist</w:t>
      </w:r>
      <w:proofErr w:type="spellEnd"/>
      <w:r w:rsidRPr="00B36A39">
        <w:rPr>
          <w:rFonts w:ascii="Ebrima" w:hAnsi="Ebrima" w:cs="Arial"/>
          <w:sz w:val="22"/>
          <w:szCs w:val="22"/>
          <w:lang w:val="de-DE"/>
        </w:rPr>
        <w:t xml:space="preserve">, 70(1), 10–20. </w:t>
      </w:r>
      <w:r w:rsidR="00CC628C">
        <w:fldChar w:fldCharType="begin"/>
      </w:r>
      <w:r w:rsidR="00CC628C" w:rsidRPr="00CC628C">
        <w:rPr>
          <w:lang w:val="de-DE"/>
          <w:rPrChange w:id="429" w:author="Sperber" w:date="2022-09-15T12:25:00Z">
            <w:rPr/>
          </w:rPrChange>
        </w:rPr>
        <w:instrText xml:space="preserve"> HYPERLINK "https://doi.org/10.1037/a0038208" </w:instrText>
      </w:r>
      <w:r w:rsidR="00CC628C">
        <w:fldChar w:fldCharType="separate"/>
      </w:r>
      <w:r w:rsidRPr="00B36A39">
        <w:rPr>
          <w:rStyle w:val="Hyperlink"/>
          <w:rFonts w:ascii="Ebrima" w:hAnsi="Ebrima" w:cs="Arial"/>
          <w:sz w:val="22"/>
          <w:szCs w:val="22"/>
          <w:lang w:val="de-DE"/>
        </w:rPr>
        <w:t>https://doi.org/10.1037/a0038208</w:t>
      </w:r>
      <w:r w:rsidR="00CC628C">
        <w:rPr>
          <w:rStyle w:val="Hyperlink"/>
          <w:rFonts w:ascii="Ebrima" w:hAnsi="Ebrima" w:cs="Arial"/>
          <w:sz w:val="22"/>
          <w:szCs w:val="22"/>
          <w:lang w:val="de-DE"/>
        </w:rPr>
        <w:fldChar w:fldCharType="end"/>
      </w:r>
      <w:r w:rsidRPr="00B36A39">
        <w:rPr>
          <w:rFonts w:ascii="Ebrima" w:hAnsi="Ebrima" w:cs="Arial"/>
          <w:sz w:val="22"/>
          <w:szCs w:val="22"/>
          <w:lang w:val="de-DE"/>
        </w:rPr>
        <w:t xml:space="preserve"> </w:t>
      </w:r>
    </w:p>
    <w:p w14:paraId="1726C9CE" w14:textId="1A80FF64" w:rsidR="0013718F" w:rsidRDefault="0013718F" w:rsidP="00232F09">
      <w:pPr>
        <w:pStyle w:val="StandardWeb"/>
        <w:spacing w:before="0" w:beforeAutospacing="0" w:after="120" w:afterAutospacing="0" w:line="276" w:lineRule="auto"/>
        <w:ind w:left="720" w:hanging="720"/>
        <w:jc w:val="both"/>
        <w:rPr>
          <w:rFonts w:ascii="Ebrima" w:hAnsi="Ebrima" w:cs="Arial"/>
          <w:sz w:val="22"/>
          <w:szCs w:val="22"/>
        </w:rPr>
      </w:pPr>
      <w:bookmarkStart w:id="430" w:name="zhang2014"/>
      <w:r w:rsidRPr="0013718F">
        <w:rPr>
          <w:rFonts w:ascii="Ebrima" w:hAnsi="Ebrima" w:cs="Arial"/>
          <w:sz w:val="22"/>
          <w:szCs w:val="22"/>
          <w:lang w:val="de-DE"/>
        </w:rPr>
        <w:t xml:space="preserve">Zhang, Y., </w:t>
      </w:r>
      <w:proofErr w:type="spellStart"/>
      <w:r w:rsidRPr="0013718F">
        <w:rPr>
          <w:rFonts w:ascii="Ebrima" w:hAnsi="Ebrima" w:cs="Arial"/>
          <w:sz w:val="22"/>
          <w:szCs w:val="22"/>
          <w:lang w:val="de-DE"/>
        </w:rPr>
        <w:t>Kimberg</w:t>
      </w:r>
      <w:proofErr w:type="spellEnd"/>
      <w:r w:rsidRPr="0013718F">
        <w:rPr>
          <w:rFonts w:ascii="Ebrima" w:hAnsi="Ebrima" w:cs="Arial"/>
          <w:sz w:val="22"/>
          <w:szCs w:val="22"/>
          <w:lang w:val="de-DE"/>
        </w:rPr>
        <w:t xml:space="preserve">, D. Y., </w:t>
      </w:r>
      <w:proofErr w:type="spellStart"/>
      <w:r w:rsidRPr="0013718F">
        <w:rPr>
          <w:rFonts w:ascii="Ebrima" w:hAnsi="Ebrima" w:cs="Arial"/>
          <w:sz w:val="22"/>
          <w:szCs w:val="22"/>
          <w:lang w:val="de-DE"/>
        </w:rPr>
        <w:t>Coslett</w:t>
      </w:r>
      <w:proofErr w:type="spellEnd"/>
      <w:r w:rsidRPr="0013718F">
        <w:rPr>
          <w:rFonts w:ascii="Ebrima" w:hAnsi="Ebrima" w:cs="Arial"/>
          <w:sz w:val="22"/>
          <w:szCs w:val="22"/>
          <w:lang w:val="de-DE"/>
        </w:rPr>
        <w:t xml:space="preserve">, H. B., Schwartz, M. F. &amp; Wang, Z. (2014). </w:t>
      </w:r>
      <w:r w:rsidRPr="0013718F">
        <w:rPr>
          <w:rFonts w:ascii="Ebrima" w:hAnsi="Ebrima" w:cs="Arial"/>
          <w:sz w:val="22"/>
          <w:szCs w:val="22"/>
        </w:rPr>
        <w:t xml:space="preserve">Multivariate lesion-symptom mapping using support vector regression. Human Brain Mapping, 35(12), 5861–5876. </w:t>
      </w:r>
      <w:hyperlink r:id="rId104" w:history="1">
        <w:r w:rsidRPr="005E32FB">
          <w:rPr>
            <w:rStyle w:val="Hyperlink"/>
            <w:rFonts w:ascii="Ebrima" w:hAnsi="Ebrima" w:cs="Arial"/>
            <w:sz w:val="22"/>
            <w:szCs w:val="22"/>
          </w:rPr>
          <w:t>https://doi.org/10.1002/hbm.22590</w:t>
        </w:r>
      </w:hyperlink>
      <w:r>
        <w:rPr>
          <w:rFonts w:ascii="Ebrima" w:hAnsi="Ebrima" w:cs="Arial"/>
          <w:sz w:val="22"/>
          <w:szCs w:val="22"/>
        </w:rPr>
        <w:t xml:space="preserve"> </w:t>
      </w:r>
    </w:p>
    <w:bookmarkEnd w:id="428"/>
    <w:bookmarkEnd w:id="430"/>
    <w:p w14:paraId="087F4022" w14:textId="35B6FD81" w:rsidR="00F76B93" w:rsidRDefault="00F76B93" w:rsidP="00232F09">
      <w:pPr>
        <w:pStyle w:val="StandardWeb"/>
        <w:spacing w:before="0" w:beforeAutospacing="0" w:after="120" w:afterAutospacing="0" w:line="276" w:lineRule="auto"/>
        <w:ind w:left="720" w:hanging="720"/>
        <w:jc w:val="both"/>
        <w:rPr>
          <w:rFonts w:ascii="Ebrima" w:hAnsi="Ebrima" w:cs="Arial"/>
          <w:sz w:val="22"/>
          <w:szCs w:val="22"/>
        </w:rPr>
      </w:pPr>
    </w:p>
    <w:p w14:paraId="39CC1DBA" w14:textId="55100885" w:rsidR="004345A1" w:rsidRPr="002428EA" w:rsidRDefault="004345A1" w:rsidP="00C364E0">
      <w:pPr>
        <w:rPr>
          <w:rFonts w:ascii="Avenir Next LT Pro Light" w:eastAsiaTheme="majorEastAsia" w:hAnsi="Avenir Next LT Pro Light" w:cstheme="majorBidi"/>
          <w:sz w:val="28"/>
          <w:szCs w:val="28"/>
        </w:rPr>
      </w:pPr>
      <w:r w:rsidRPr="004345A1">
        <w:br w:type="page"/>
      </w:r>
    </w:p>
    <w:p w14:paraId="7A56A734" w14:textId="65EFC101" w:rsidR="003079AB" w:rsidRDefault="003079AB" w:rsidP="003079AB">
      <w:pPr>
        <w:pStyle w:val="berschrift2"/>
        <w:rPr>
          <w:b w:val="0"/>
        </w:rPr>
      </w:pPr>
      <w:bookmarkStart w:id="431" w:name="_Toc112150486"/>
      <w:r>
        <w:rPr>
          <w:b w:val="0"/>
        </w:rPr>
        <w:lastRenderedPageBreak/>
        <w:t>Data Usage Statement</w:t>
      </w:r>
      <w:bookmarkEnd w:id="431"/>
    </w:p>
    <w:p w14:paraId="531ED5E5" w14:textId="77777777" w:rsidR="003079AB" w:rsidRDefault="003079AB" w:rsidP="003079AB"/>
    <w:p w14:paraId="110E9BCB" w14:textId="1BD789BF" w:rsidR="003079AB" w:rsidRDefault="003079AB" w:rsidP="003079AB">
      <w:r>
        <w:t xml:space="preserve">To the largest part, custom MATLAB </w:t>
      </w:r>
      <w:commentRangeStart w:id="432"/>
      <w:ins w:id="433" w:author="Smaczny, Stefan" w:date="2022-09-05T16:34:00Z">
        <w:r w:rsidR="00C7779C">
          <w:t>and R</w:t>
        </w:r>
      </w:ins>
      <w:commentRangeEnd w:id="432"/>
      <w:r w:rsidR="0072314A">
        <w:rPr>
          <w:rStyle w:val="Kommentarzeichen"/>
        </w:rPr>
        <w:commentReference w:id="432"/>
      </w:r>
      <w:ins w:id="434" w:author="Smaczny, Stefan" w:date="2022-09-05T16:34:00Z">
        <w:r w:rsidR="00C7779C">
          <w:t xml:space="preserve"> </w:t>
        </w:r>
      </w:ins>
      <w:r>
        <w:t xml:space="preserve">scripts </w:t>
      </w:r>
      <w:proofErr w:type="gramStart"/>
      <w:r>
        <w:t>were used</w:t>
      </w:r>
      <w:proofErr w:type="gramEnd"/>
      <w:r>
        <w:t xml:space="preserve"> for data analysis that were written by Tamara Keßler. In some instances, however, openly available scripts published by other researchers were used:</w:t>
      </w:r>
    </w:p>
    <w:p w14:paraId="651EBE54" w14:textId="77777777" w:rsidR="00105A79" w:rsidRDefault="00105A79" w:rsidP="003079AB"/>
    <w:p w14:paraId="6D8630CA" w14:textId="2A0A1A98" w:rsidR="00105A79" w:rsidRDefault="00EA0F10" w:rsidP="003079AB">
      <w:proofErr w:type="spellStart"/>
      <w:r>
        <w:t>Röhrig</w:t>
      </w:r>
      <w:proofErr w:type="spellEnd"/>
      <w:r>
        <w:t>, L.</w:t>
      </w:r>
      <w:r w:rsidR="00105A79">
        <w:t xml:space="preserve"> (2022). </w:t>
      </w:r>
      <w:r w:rsidR="00105A79" w:rsidRPr="00105A79">
        <w:t>Dataset for: Right hemispheric white matter hyperintensities improve the prediction of spatial negle</w:t>
      </w:r>
      <w:r w:rsidR="00105A79">
        <w:t>ct severity in acute stroke.</w:t>
      </w:r>
      <w:r w:rsidR="00105A79" w:rsidRPr="00105A79">
        <w:t xml:space="preserve"> Mendeley Data, V1, </w:t>
      </w:r>
      <w:r w:rsidR="00105A79">
        <w:t>DOI</w:t>
      </w:r>
      <w:r w:rsidR="00105A79" w:rsidRPr="00105A79">
        <w:t xml:space="preserve">: </w:t>
      </w:r>
      <w:hyperlink r:id="rId105" w:history="1">
        <w:r w:rsidR="00105A79" w:rsidRPr="00105A79">
          <w:rPr>
            <w:rStyle w:val="Hyperlink"/>
            <w:rFonts w:ascii="Ebrima" w:hAnsi="Ebrima"/>
          </w:rPr>
          <w:t xml:space="preserve">10.17632/c8n42jz525.1 </w:t>
        </w:r>
      </w:hyperlink>
      <w:r w:rsidR="00105A79">
        <w:t xml:space="preserve"> </w:t>
      </w:r>
    </w:p>
    <w:p w14:paraId="70A1A2C4" w14:textId="36CC1F82" w:rsidR="00550405" w:rsidRDefault="00550405" w:rsidP="003079AB">
      <w:pPr>
        <w:rPr>
          <w:ins w:id="435" w:author="Smaczny, Stefan" w:date="2022-09-05T16:34:00Z"/>
        </w:rPr>
      </w:pPr>
      <w:proofErr w:type="spellStart"/>
      <w:r>
        <w:t>Smaczny</w:t>
      </w:r>
      <w:proofErr w:type="spellEnd"/>
      <w:r>
        <w:t>, S</w:t>
      </w:r>
      <w:r w:rsidR="00EA0F10">
        <w:t>.</w:t>
      </w:r>
      <w:r>
        <w:t xml:space="preserve"> (2022). </w:t>
      </w:r>
      <w:r w:rsidRPr="00550405">
        <w:t>Left angular gyrus disconnection impairs multiplication fact retrieval, descriptive data and s</w:t>
      </w:r>
      <w:r>
        <w:t>cripts. Mendeley Data, V2, DOI:</w:t>
      </w:r>
      <w:r w:rsidRPr="00550405">
        <w:t xml:space="preserve"> </w:t>
      </w:r>
      <w:hyperlink r:id="rId106" w:history="1">
        <w:r w:rsidRPr="00550405">
          <w:rPr>
            <w:rStyle w:val="Hyperlink"/>
            <w:rFonts w:ascii="Ebrima" w:hAnsi="Ebrima"/>
          </w:rPr>
          <w:t>10.17632/yjkr647mzb.2</w:t>
        </w:r>
      </w:hyperlink>
      <w:r>
        <w:t xml:space="preserve"> </w:t>
      </w:r>
    </w:p>
    <w:p w14:paraId="4FE17DC4" w14:textId="325D4F9A" w:rsidR="00C7779C" w:rsidRDefault="00C7779C" w:rsidP="003079AB">
      <w:ins w:id="436" w:author="Smaczny, Stefan" w:date="2022-09-05T16:34:00Z">
        <w:r w:rsidRPr="00C7779C">
          <w:t>https://github.com/ssmaczny/Stefan-Smaczny-Neuropsychology/blob/master/Bayesian%</w:t>
        </w:r>
        <w:commentRangeStart w:id="437"/>
        <w:r w:rsidRPr="00C7779C">
          <w:t>20Disconnection</w:t>
        </w:r>
      </w:ins>
      <w:commentRangeEnd w:id="437"/>
      <w:ins w:id="438" w:author="Smaczny, Stefan" w:date="2022-09-05T16:35:00Z">
        <w:r>
          <w:rPr>
            <w:rStyle w:val="Kommentarzeichen"/>
          </w:rPr>
          <w:commentReference w:id="437"/>
        </w:r>
      </w:ins>
      <w:ins w:id="439" w:author="Smaczny, Stefan" w:date="2022-09-05T16:34:00Z">
        <w:r w:rsidRPr="00C7779C">
          <w:t>%20R.R</w:t>
        </w:r>
      </w:ins>
    </w:p>
    <w:p w14:paraId="10771C00" w14:textId="7E1556E4" w:rsidR="003079AB" w:rsidRPr="003079AB" w:rsidRDefault="00105A79" w:rsidP="003079AB">
      <w:pPr>
        <w:rPr>
          <w:rFonts w:eastAsiaTheme="majorEastAsia"/>
        </w:rPr>
      </w:pPr>
      <w:r>
        <w:t>Sperber, C</w:t>
      </w:r>
      <w:r w:rsidR="00EA0F10">
        <w:t>.</w:t>
      </w:r>
      <w:r>
        <w:t xml:space="preserve"> (2022). </w:t>
      </w:r>
      <w:r w:rsidRPr="00105A79">
        <w:t>Scripts and tutorials for indirect structural disconnection-symptom mapping</w:t>
      </w:r>
      <w:r>
        <w:t xml:space="preserve"> by Sperber, </w:t>
      </w:r>
      <w:proofErr w:type="spellStart"/>
      <w:r>
        <w:t>Griffis</w:t>
      </w:r>
      <w:proofErr w:type="spellEnd"/>
      <w:r>
        <w:t xml:space="preserve"> &amp; </w:t>
      </w:r>
      <w:proofErr w:type="spellStart"/>
      <w:r>
        <w:t>Kasties</w:t>
      </w:r>
      <w:proofErr w:type="spellEnd"/>
      <w:r>
        <w:t>. Mendeley Data, V2, DOI</w:t>
      </w:r>
      <w:r w:rsidRPr="00105A79">
        <w:t xml:space="preserve">: </w:t>
      </w:r>
      <w:hyperlink r:id="rId107" w:history="1">
        <w:r w:rsidRPr="00105A79">
          <w:rPr>
            <w:rStyle w:val="Hyperlink"/>
            <w:rFonts w:ascii="Ebrima" w:hAnsi="Ebrima"/>
          </w:rPr>
          <w:t>10.17632/hdzptzz8r5.2</w:t>
        </w:r>
      </w:hyperlink>
      <w:r w:rsidR="003079AB" w:rsidRPr="003079AB">
        <w:br w:type="page"/>
      </w:r>
    </w:p>
    <w:p w14:paraId="4828141B" w14:textId="7D49BA25" w:rsidR="00F76B93" w:rsidRPr="00F76B93" w:rsidRDefault="00F76B93" w:rsidP="00F76B93">
      <w:pPr>
        <w:pStyle w:val="berschrift2"/>
        <w:rPr>
          <w:b w:val="0"/>
          <w:bCs w:val="0"/>
        </w:rPr>
      </w:pPr>
      <w:bookmarkStart w:id="440" w:name="_Toc112150487"/>
      <w:r w:rsidRPr="00F76B93">
        <w:rPr>
          <w:b w:val="0"/>
          <w:bCs w:val="0"/>
        </w:rPr>
        <w:lastRenderedPageBreak/>
        <w:t>Appendix</w:t>
      </w:r>
      <w:bookmarkEnd w:id="440"/>
    </w:p>
    <w:p w14:paraId="147D8AAF" w14:textId="77777777" w:rsidR="00F76B93" w:rsidRPr="00F76B93" w:rsidRDefault="00F76B93" w:rsidP="00F76B93"/>
    <w:p w14:paraId="2CAAA965" w14:textId="33904D51" w:rsidR="0089785B" w:rsidRDefault="00F76B93" w:rsidP="00F76B93">
      <w:pPr>
        <w:pStyle w:val="berschrift3"/>
      </w:pPr>
      <w:bookmarkStart w:id="441" w:name="_Toc112150488"/>
      <w:bookmarkStart w:id="442" w:name="appendixA"/>
      <w:r>
        <w:t>Appendix A: List of Abbreviations</w:t>
      </w:r>
      <w:bookmarkEnd w:id="441"/>
    </w:p>
    <w:bookmarkEnd w:id="442"/>
    <w:p w14:paraId="41F2F07F" w14:textId="20010A56" w:rsidR="00F76B93" w:rsidRDefault="00F76B93" w:rsidP="00F76B93"/>
    <w:tbl>
      <w:tblPr>
        <w:tblStyle w:val="Tabellenraster"/>
        <w:tblW w:w="0" w:type="auto"/>
        <w:tblLook w:val="04A0" w:firstRow="1" w:lastRow="0" w:firstColumn="1" w:lastColumn="0" w:noHBand="0" w:noVBand="1"/>
      </w:tblPr>
      <w:tblGrid>
        <w:gridCol w:w="4531"/>
        <w:gridCol w:w="4531"/>
      </w:tblGrid>
      <w:tr w:rsidR="00235BF2" w14:paraId="4D6AB828" w14:textId="77777777" w:rsidTr="00F76B93">
        <w:tc>
          <w:tcPr>
            <w:tcW w:w="4531" w:type="dxa"/>
          </w:tcPr>
          <w:p w14:paraId="4404FF8B" w14:textId="77777777" w:rsidR="00235BF2" w:rsidRDefault="00235BF2" w:rsidP="00F76B93">
            <w:r>
              <w:t>ACA</w:t>
            </w:r>
          </w:p>
        </w:tc>
        <w:tc>
          <w:tcPr>
            <w:tcW w:w="4531" w:type="dxa"/>
          </w:tcPr>
          <w:p w14:paraId="0ECC4473" w14:textId="77777777" w:rsidR="00235BF2" w:rsidRDefault="00235BF2" w:rsidP="00F76B93">
            <w:r>
              <w:t>Anterior Cerebral Artery</w:t>
            </w:r>
          </w:p>
        </w:tc>
      </w:tr>
      <w:tr w:rsidR="00235BF2" w14:paraId="5B8B9C71" w14:textId="77777777" w:rsidTr="00F76B93">
        <w:tc>
          <w:tcPr>
            <w:tcW w:w="4531" w:type="dxa"/>
          </w:tcPr>
          <w:p w14:paraId="1227C235" w14:textId="77777777" w:rsidR="00235BF2" w:rsidRDefault="00235BF2" w:rsidP="00F76B93">
            <w:r>
              <w:t>CoC</w:t>
            </w:r>
          </w:p>
        </w:tc>
        <w:tc>
          <w:tcPr>
            <w:tcW w:w="4531" w:type="dxa"/>
          </w:tcPr>
          <w:p w14:paraId="1A521F68" w14:textId="77777777" w:rsidR="00235BF2" w:rsidRDefault="00235BF2" w:rsidP="00F76B93">
            <w:r>
              <w:t>Centre of Cancellation</w:t>
            </w:r>
          </w:p>
        </w:tc>
      </w:tr>
      <w:tr w:rsidR="00235BF2" w14:paraId="204434B0" w14:textId="77777777" w:rsidTr="00F76B93">
        <w:tc>
          <w:tcPr>
            <w:tcW w:w="4531" w:type="dxa"/>
          </w:tcPr>
          <w:p w14:paraId="15FD75B8" w14:textId="77777777" w:rsidR="00235BF2" w:rsidRDefault="00235BF2" w:rsidP="00F76B93">
            <w:r>
              <w:t>CT</w:t>
            </w:r>
          </w:p>
        </w:tc>
        <w:tc>
          <w:tcPr>
            <w:tcW w:w="4531" w:type="dxa"/>
          </w:tcPr>
          <w:p w14:paraId="3799BF14" w14:textId="77777777" w:rsidR="00235BF2" w:rsidRDefault="00235BF2" w:rsidP="00F76B93">
            <w:r>
              <w:t>Computed Tomography</w:t>
            </w:r>
          </w:p>
        </w:tc>
      </w:tr>
      <w:tr w:rsidR="00235BF2" w14:paraId="4E357C34" w14:textId="77777777" w:rsidTr="00F76B93">
        <w:tc>
          <w:tcPr>
            <w:tcW w:w="4531" w:type="dxa"/>
          </w:tcPr>
          <w:p w14:paraId="73A61648" w14:textId="77777777" w:rsidR="00235BF2" w:rsidRDefault="00235BF2" w:rsidP="00F76B93">
            <w:r>
              <w:t>CV</w:t>
            </w:r>
          </w:p>
        </w:tc>
        <w:tc>
          <w:tcPr>
            <w:tcW w:w="4531" w:type="dxa"/>
          </w:tcPr>
          <w:p w14:paraId="45B1B9E6" w14:textId="77777777" w:rsidR="00235BF2" w:rsidRDefault="00235BF2" w:rsidP="00F76B93">
            <w:r>
              <w:t>Cross Validation</w:t>
            </w:r>
          </w:p>
        </w:tc>
      </w:tr>
      <w:tr w:rsidR="00235BF2" w14:paraId="6EEC2812" w14:textId="77777777" w:rsidTr="00F76B93">
        <w:tc>
          <w:tcPr>
            <w:tcW w:w="4531" w:type="dxa"/>
          </w:tcPr>
          <w:p w14:paraId="74EAB3F3" w14:textId="77777777" w:rsidR="00235BF2" w:rsidRDefault="00235BF2" w:rsidP="00F76B93">
            <w:r>
              <w:t>DTI</w:t>
            </w:r>
          </w:p>
        </w:tc>
        <w:tc>
          <w:tcPr>
            <w:tcW w:w="4531" w:type="dxa"/>
          </w:tcPr>
          <w:p w14:paraId="6B06620B" w14:textId="77777777" w:rsidR="00235BF2" w:rsidRDefault="00235BF2" w:rsidP="00F76B93">
            <w:r>
              <w:t>Diffusion Tensor Imaging</w:t>
            </w:r>
          </w:p>
        </w:tc>
      </w:tr>
      <w:tr w:rsidR="00235BF2" w14:paraId="2947BD25" w14:textId="77777777" w:rsidTr="00F76B93">
        <w:tc>
          <w:tcPr>
            <w:tcW w:w="4531" w:type="dxa"/>
          </w:tcPr>
          <w:p w14:paraId="74CA1FEA" w14:textId="77777777" w:rsidR="00235BF2" w:rsidRDefault="00235BF2" w:rsidP="00F76B93">
            <w:r>
              <w:t>DWI</w:t>
            </w:r>
          </w:p>
        </w:tc>
        <w:tc>
          <w:tcPr>
            <w:tcW w:w="4531" w:type="dxa"/>
          </w:tcPr>
          <w:p w14:paraId="09374B13" w14:textId="77777777" w:rsidR="00235BF2" w:rsidRDefault="00235BF2" w:rsidP="00F76B93">
            <w:pPr>
              <w:rPr>
                <w:lang w:val="en-US"/>
              </w:rPr>
            </w:pPr>
            <w:r>
              <w:rPr>
                <w:lang w:val="en-US"/>
              </w:rPr>
              <w:t>Diffusion-weighted Imaging</w:t>
            </w:r>
          </w:p>
        </w:tc>
      </w:tr>
      <w:tr w:rsidR="00235BF2" w14:paraId="75C775F7" w14:textId="77777777" w:rsidTr="00F76B93">
        <w:tc>
          <w:tcPr>
            <w:tcW w:w="4531" w:type="dxa"/>
          </w:tcPr>
          <w:p w14:paraId="402FF27B" w14:textId="77777777" w:rsidR="00235BF2" w:rsidRDefault="00235BF2" w:rsidP="00F76B93">
            <w:r w:rsidRPr="00235BF2">
              <w:rPr>
                <w:color w:val="FF0000"/>
              </w:rPr>
              <w:t>FA</w:t>
            </w:r>
          </w:p>
        </w:tc>
        <w:tc>
          <w:tcPr>
            <w:tcW w:w="4531" w:type="dxa"/>
          </w:tcPr>
          <w:p w14:paraId="0A7641D0" w14:textId="77777777" w:rsidR="00235BF2" w:rsidRDefault="00235BF2" w:rsidP="00F76B93">
            <w:r w:rsidRPr="00235BF2">
              <w:rPr>
                <w:color w:val="FF0000"/>
              </w:rPr>
              <w:t>Functional Anisotropy</w:t>
            </w:r>
          </w:p>
        </w:tc>
      </w:tr>
      <w:tr w:rsidR="00235BF2" w14:paraId="2515F73F" w14:textId="77777777" w:rsidTr="00F76B93">
        <w:tc>
          <w:tcPr>
            <w:tcW w:w="4531" w:type="dxa"/>
          </w:tcPr>
          <w:p w14:paraId="000587C9" w14:textId="77777777" w:rsidR="00235BF2" w:rsidRDefault="00235BF2" w:rsidP="00F76B93">
            <w:r>
              <w:t>GLM</w:t>
            </w:r>
          </w:p>
        </w:tc>
        <w:tc>
          <w:tcPr>
            <w:tcW w:w="4531" w:type="dxa"/>
          </w:tcPr>
          <w:p w14:paraId="6F36D1A7" w14:textId="77777777" w:rsidR="00235BF2" w:rsidRPr="00A72E7A" w:rsidRDefault="00235BF2" w:rsidP="00F76B93">
            <w:commentRangeStart w:id="443"/>
            <w:r w:rsidRPr="00A72E7A">
              <w:t xml:space="preserve">Generalised </w:t>
            </w:r>
            <w:commentRangeEnd w:id="443"/>
            <w:r w:rsidR="00F904B7">
              <w:rPr>
                <w:rStyle w:val="Kommentarzeichen"/>
              </w:rPr>
              <w:commentReference w:id="443"/>
            </w:r>
            <w:r w:rsidRPr="00A72E7A">
              <w:t>Linear Model</w:t>
            </w:r>
          </w:p>
        </w:tc>
      </w:tr>
      <w:tr w:rsidR="00235BF2" w14:paraId="5E813FBE" w14:textId="77777777" w:rsidTr="00F76B93">
        <w:tc>
          <w:tcPr>
            <w:tcW w:w="4531" w:type="dxa"/>
          </w:tcPr>
          <w:p w14:paraId="56BAEBCD" w14:textId="77777777" w:rsidR="00235BF2" w:rsidRPr="00A94D57" w:rsidRDefault="00235BF2" w:rsidP="00F76B93">
            <w:r w:rsidRPr="00A94D57">
              <w:t>HCP</w:t>
            </w:r>
          </w:p>
        </w:tc>
        <w:tc>
          <w:tcPr>
            <w:tcW w:w="4531" w:type="dxa"/>
          </w:tcPr>
          <w:p w14:paraId="5BF4EEFD" w14:textId="77777777" w:rsidR="00235BF2" w:rsidRPr="00A94D57" w:rsidRDefault="00235BF2" w:rsidP="00F76B93">
            <w:pPr>
              <w:rPr>
                <w:lang w:val="en-US"/>
              </w:rPr>
            </w:pPr>
            <w:r w:rsidRPr="00A94D57">
              <w:rPr>
                <w:lang w:val="en-US"/>
              </w:rPr>
              <w:t>Human Connectome Project</w:t>
            </w:r>
          </w:p>
        </w:tc>
      </w:tr>
      <w:tr w:rsidR="00235BF2" w14:paraId="44EA6C92" w14:textId="77777777" w:rsidTr="00F76B93">
        <w:tc>
          <w:tcPr>
            <w:tcW w:w="4531" w:type="dxa"/>
          </w:tcPr>
          <w:p w14:paraId="1F774214" w14:textId="77777777" w:rsidR="00235BF2" w:rsidRPr="007D182A" w:rsidRDefault="00235BF2" w:rsidP="00F76B93">
            <w:pPr>
              <w:rPr>
                <w:color w:val="FFC000"/>
              </w:rPr>
            </w:pPr>
            <w:r w:rsidRPr="007D182A">
              <w:rPr>
                <w:color w:val="FFC000"/>
              </w:rPr>
              <w:t>IOF</w:t>
            </w:r>
          </w:p>
        </w:tc>
        <w:tc>
          <w:tcPr>
            <w:tcW w:w="4531" w:type="dxa"/>
          </w:tcPr>
          <w:p w14:paraId="3D2EBBE1" w14:textId="77777777" w:rsidR="00235BF2" w:rsidRPr="007D182A" w:rsidRDefault="00235BF2" w:rsidP="00F76B93">
            <w:pPr>
              <w:rPr>
                <w:color w:val="FFC000"/>
              </w:rPr>
            </w:pPr>
            <w:r w:rsidRPr="007D182A">
              <w:rPr>
                <w:color w:val="FFC000"/>
              </w:rPr>
              <w:t>Inferior Occipitofrontal Fasciculus</w:t>
            </w:r>
          </w:p>
        </w:tc>
      </w:tr>
      <w:tr w:rsidR="00235BF2" w14:paraId="5C99B880" w14:textId="77777777" w:rsidTr="00F76B93">
        <w:tc>
          <w:tcPr>
            <w:tcW w:w="4531" w:type="dxa"/>
          </w:tcPr>
          <w:p w14:paraId="705401F7" w14:textId="77777777" w:rsidR="00235BF2" w:rsidRPr="00235BF2" w:rsidRDefault="00235BF2" w:rsidP="00F76B93">
            <w:r w:rsidRPr="00235BF2">
              <w:t>IPL</w:t>
            </w:r>
          </w:p>
        </w:tc>
        <w:tc>
          <w:tcPr>
            <w:tcW w:w="4531" w:type="dxa"/>
          </w:tcPr>
          <w:p w14:paraId="61DC5445" w14:textId="77777777" w:rsidR="00235BF2" w:rsidRPr="00235BF2" w:rsidRDefault="00235BF2" w:rsidP="00F76B93">
            <w:r w:rsidRPr="00235BF2">
              <w:t>Inferior Parietal Lobule</w:t>
            </w:r>
          </w:p>
        </w:tc>
      </w:tr>
      <w:tr w:rsidR="00235BF2" w14:paraId="540A0DDD" w14:textId="77777777" w:rsidTr="00F76B93">
        <w:tc>
          <w:tcPr>
            <w:tcW w:w="4531" w:type="dxa"/>
          </w:tcPr>
          <w:p w14:paraId="1047F3C0" w14:textId="77777777" w:rsidR="00235BF2" w:rsidRPr="00235BF2" w:rsidRDefault="00235BF2" w:rsidP="00F76B93">
            <w:r>
              <w:t>ITG</w:t>
            </w:r>
          </w:p>
        </w:tc>
        <w:tc>
          <w:tcPr>
            <w:tcW w:w="4531" w:type="dxa"/>
          </w:tcPr>
          <w:p w14:paraId="335EB9C8" w14:textId="77777777" w:rsidR="00235BF2" w:rsidRPr="00235BF2" w:rsidRDefault="00235BF2" w:rsidP="00F76B93">
            <w:r>
              <w:t>Inferior Temporal Gyrus</w:t>
            </w:r>
          </w:p>
        </w:tc>
      </w:tr>
      <w:tr w:rsidR="00235BF2" w14:paraId="0A3E3A52" w14:textId="77777777" w:rsidTr="00F76B93">
        <w:tc>
          <w:tcPr>
            <w:tcW w:w="4531" w:type="dxa"/>
          </w:tcPr>
          <w:p w14:paraId="20C2B9D1" w14:textId="77777777" w:rsidR="00235BF2" w:rsidRDefault="00235BF2" w:rsidP="00F76B93">
            <w:r>
              <w:t>LQT</w:t>
            </w:r>
          </w:p>
        </w:tc>
        <w:tc>
          <w:tcPr>
            <w:tcW w:w="4531" w:type="dxa"/>
          </w:tcPr>
          <w:p w14:paraId="695F5B4B" w14:textId="77777777" w:rsidR="00235BF2" w:rsidRDefault="00235BF2" w:rsidP="00F76B93">
            <w:pPr>
              <w:rPr>
                <w:lang w:val="en-US"/>
              </w:rPr>
            </w:pPr>
            <w:r>
              <w:rPr>
                <w:lang w:val="en-US"/>
              </w:rPr>
              <w:t>Lesion Quantification Toolkit</w:t>
            </w:r>
          </w:p>
        </w:tc>
      </w:tr>
      <w:tr w:rsidR="00235BF2" w14:paraId="7DC3C0C6" w14:textId="77777777" w:rsidTr="00F76B93">
        <w:tc>
          <w:tcPr>
            <w:tcW w:w="4531" w:type="dxa"/>
          </w:tcPr>
          <w:p w14:paraId="105008C0" w14:textId="77777777" w:rsidR="00235BF2" w:rsidRDefault="00235BF2" w:rsidP="00F76B93">
            <w:r>
              <w:t>MCA</w:t>
            </w:r>
          </w:p>
        </w:tc>
        <w:tc>
          <w:tcPr>
            <w:tcW w:w="4531" w:type="dxa"/>
          </w:tcPr>
          <w:p w14:paraId="696C60A0" w14:textId="77777777" w:rsidR="00235BF2" w:rsidRDefault="00235BF2" w:rsidP="00F76B93">
            <w:r>
              <w:t>Medial Cerebral Artery</w:t>
            </w:r>
          </w:p>
        </w:tc>
      </w:tr>
      <w:tr w:rsidR="00235BF2" w14:paraId="4C2A29F8" w14:textId="77777777" w:rsidTr="00F76B93">
        <w:tc>
          <w:tcPr>
            <w:tcW w:w="4531" w:type="dxa"/>
          </w:tcPr>
          <w:p w14:paraId="59C76649" w14:textId="77777777" w:rsidR="00235BF2" w:rsidRPr="00235BF2" w:rsidRDefault="00235BF2" w:rsidP="00F76B93">
            <w:pPr>
              <w:rPr>
                <w:color w:val="FF0000"/>
              </w:rPr>
            </w:pPr>
            <w:r w:rsidRPr="00235BF2">
              <w:rPr>
                <w:color w:val="FF0000"/>
              </w:rPr>
              <w:t>MD</w:t>
            </w:r>
          </w:p>
        </w:tc>
        <w:tc>
          <w:tcPr>
            <w:tcW w:w="4531" w:type="dxa"/>
          </w:tcPr>
          <w:p w14:paraId="51ABF02F" w14:textId="77777777" w:rsidR="00235BF2" w:rsidRPr="00235BF2" w:rsidRDefault="00235BF2" w:rsidP="00F76B93">
            <w:pPr>
              <w:rPr>
                <w:color w:val="FF0000"/>
              </w:rPr>
            </w:pPr>
            <w:r w:rsidRPr="00235BF2">
              <w:rPr>
                <w:color w:val="FF0000"/>
              </w:rPr>
              <w:t>Mean Diffusivity</w:t>
            </w:r>
          </w:p>
        </w:tc>
      </w:tr>
      <w:tr w:rsidR="00235BF2" w14:paraId="06F87D27" w14:textId="77777777" w:rsidTr="00F76B93">
        <w:tc>
          <w:tcPr>
            <w:tcW w:w="4531" w:type="dxa"/>
          </w:tcPr>
          <w:p w14:paraId="0898E258" w14:textId="77777777" w:rsidR="00235BF2" w:rsidRDefault="00235BF2" w:rsidP="00F76B93">
            <w:r>
              <w:t>MNI</w:t>
            </w:r>
          </w:p>
        </w:tc>
        <w:tc>
          <w:tcPr>
            <w:tcW w:w="4531" w:type="dxa"/>
          </w:tcPr>
          <w:p w14:paraId="6C2FF5E0" w14:textId="77777777" w:rsidR="00235BF2" w:rsidRDefault="00235BF2" w:rsidP="00F76B93">
            <w:pPr>
              <w:rPr>
                <w:lang w:val="en-US"/>
              </w:rPr>
            </w:pPr>
            <w:r>
              <w:rPr>
                <w:lang w:val="en-US"/>
              </w:rPr>
              <w:t>Montreal Neurological Institute</w:t>
            </w:r>
          </w:p>
        </w:tc>
      </w:tr>
      <w:tr w:rsidR="00235BF2" w14:paraId="2A8C8864" w14:textId="77777777" w:rsidTr="00F76B93">
        <w:tc>
          <w:tcPr>
            <w:tcW w:w="4531" w:type="dxa"/>
          </w:tcPr>
          <w:p w14:paraId="05E5EE81" w14:textId="77777777" w:rsidR="00235BF2" w:rsidRDefault="00235BF2" w:rsidP="00F76B93">
            <w:r>
              <w:t>MRI</w:t>
            </w:r>
          </w:p>
        </w:tc>
        <w:tc>
          <w:tcPr>
            <w:tcW w:w="4531" w:type="dxa"/>
          </w:tcPr>
          <w:p w14:paraId="60FB7A37" w14:textId="77777777" w:rsidR="00235BF2" w:rsidRDefault="00235BF2" w:rsidP="00F76B93">
            <w:r>
              <w:t>Magnetic Resonance Imaging</w:t>
            </w:r>
          </w:p>
        </w:tc>
      </w:tr>
      <w:tr w:rsidR="00235BF2" w14:paraId="2F4D2F82" w14:textId="77777777" w:rsidTr="00F76B93">
        <w:tc>
          <w:tcPr>
            <w:tcW w:w="4531" w:type="dxa"/>
          </w:tcPr>
          <w:p w14:paraId="6C593A32" w14:textId="77777777" w:rsidR="00235BF2" w:rsidRDefault="00235BF2" w:rsidP="00F76B93">
            <w:r>
              <w:t>MTG</w:t>
            </w:r>
          </w:p>
        </w:tc>
        <w:tc>
          <w:tcPr>
            <w:tcW w:w="4531" w:type="dxa"/>
          </w:tcPr>
          <w:p w14:paraId="361A7026" w14:textId="3198798A" w:rsidR="00235BF2" w:rsidRDefault="004A06F6" w:rsidP="00F76B93">
            <w:r>
              <w:t>Middle</w:t>
            </w:r>
            <w:r w:rsidR="00235BF2">
              <w:t xml:space="preserve"> Temporal Gyrus</w:t>
            </w:r>
          </w:p>
        </w:tc>
      </w:tr>
      <w:tr w:rsidR="00235BF2" w14:paraId="67FC8CF9" w14:textId="77777777" w:rsidTr="00F76B93">
        <w:tc>
          <w:tcPr>
            <w:tcW w:w="4531" w:type="dxa"/>
          </w:tcPr>
          <w:p w14:paraId="3F244F90" w14:textId="77777777" w:rsidR="00235BF2" w:rsidRDefault="00235BF2" w:rsidP="00D45A6B">
            <w:r>
              <w:t>nu-SVC</w:t>
            </w:r>
          </w:p>
        </w:tc>
        <w:tc>
          <w:tcPr>
            <w:tcW w:w="4531" w:type="dxa"/>
          </w:tcPr>
          <w:p w14:paraId="6F0D3022" w14:textId="77777777" w:rsidR="00235BF2" w:rsidRDefault="00235BF2" w:rsidP="00D45A6B">
            <w:r>
              <w:t>nu-Support Vector Classification</w:t>
            </w:r>
          </w:p>
        </w:tc>
      </w:tr>
      <w:tr w:rsidR="00235BF2" w14:paraId="7CF8261D" w14:textId="77777777" w:rsidTr="00F76B93">
        <w:tc>
          <w:tcPr>
            <w:tcW w:w="4531" w:type="dxa"/>
          </w:tcPr>
          <w:p w14:paraId="5EB919C7" w14:textId="77777777" w:rsidR="00235BF2" w:rsidRPr="008F1B24" w:rsidRDefault="00235BF2" w:rsidP="00F76B93">
            <w:r w:rsidRPr="008F1B24">
              <w:t>PCA</w:t>
            </w:r>
          </w:p>
        </w:tc>
        <w:tc>
          <w:tcPr>
            <w:tcW w:w="4531" w:type="dxa"/>
          </w:tcPr>
          <w:p w14:paraId="7E1EC1A7" w14:textId="77777777" w:rsidR="00235BF2" w:rsidRPr="008F1B24" w:rsidRDefault="00235BF2" w:rsidP="00F76B93">
            <w:r w:rsidRPr="008F1B24">
              <w:t>Posterior Cerebral Artery</w:t>
            </w:r>
          </w:p>
        </w:tc>
      </w:tr>
      <w:tr w:rsidR="00235BF2" w14:paraId="7913D6CC" w14:textId="77777777" w:rsidTr="00F76B93">
        <w:tc>
          <w:tcPr>
            <w:tcW w:w="4531" w:type="dxa"/>
          </w:tcPr>
          <w:p w14:paraId="56DB2FE1" w14:textId="77777777" w:rsidR="00235BF2" w:rsidRPr="008F1B24" w:rsidRDefault="00235BF2" w:rsidP="00F76B93">
            <w:r>
              <w:t>pSTS</w:t>
            </w:r>
          </w:p>
        </w:tc>
        <w:tc>
          <w:tcPr>
            <w:tcW w:w="4531" w:type="dxa"/>
          </w:tcPr>
          <w:p w14:paraId="31C8A2A1" w14:textId="77777777" w:rsidR="00235BF2" w:rsidRPr="008F1B24" w:rsidRDefault="00235BF2" w:rsidP="00F76B93">
            <w:r>
              <w:t>Posterior Superior Temporal Sulcus</w:t>
            </w:r>
          </w:p>
        </w:tc>
      </w:tr>
      <w:tr w:rsidR="00235BF2" w14:paraId="0F8737CE" w14:textId="77777777" w:rsidTr="00F76B93">
        <w:tc>
          <w:tcPr>
            <w:tcW w:w="4531" w:type="dxa"/>
          </w:tcPr>
          <w:p w14:paraId="092447EC" w14:textId="77777777" w:rsidR="00235BF2" w:rsidRDefault="00235BF2" w:rsidP="00F76B93">
            <w:r>
              <w:t>ROI</w:t>
            </w:r>
          </w:p>
        </w:tc>
        <w:tc>
          <w:tcPr>
            <w:tcW w:w="4531" w:type="dxa"/>
          </w:tcPr>
          <w:p w14:paraId="4FE7ED4B" w14:textId="0FD9D263" w:rsidR="00235BF2" w:rsidRDefault="00235BF2" w:rsidP="00F76B93">
            <w:pPr>
              <w:rPr>
                <w:lang w:val="en-US"/>
              </w:rPr>
            </w:pPr>
            <w:r>
              <w:rPr>
                <w:lang w:val="en-US"/>
              </w:rPr>
              <w:t xml:space="preserve">Region </w:t>
            </w:r>
            <w:ins w:id="444" w:author="Lisa" w:date="2022-09-12T16:32:00Z">
              <w:r w:rsidR="00EF4778">
                <w:rPr>
                  <w:lang w:val="en-US"/>
                </w:rPr>
                <w:t>o</w:t>
              </w:r>
            </w:ins>
            <w:del w:id="445" w:author="Lisa" w:date="2022-09-12T16:32:00Z">
              <w:r w:rsidDel="00EF4778">
                <w:rPr>
                  <w:lang w:val="en-US"/>
                </w:rPr>
                <w:delText>O</w:delText>
              </w:r>
            </w:del>
            <w:r>
              <w:rPr>
                <w:lang w:val="en-US"/>
              </w:rPr>
              <w:t>f Interest</w:t>
            </w:r>
          </w:p>
        </w:tc>
      </w:tr>
      <w:tr w:rsidR="00235BF2" w14:paraId="3F38A0EA" w14:textId="77777777" w:rsidTr="00F76B93">
        <w:tc>
          <w:tcPr>
            <w:tcW w:w="4531" w:type="dxa"/>
          </w:tcPr>
          <w:p w14:paraId="5174A058" w14:textId="77777777" w:rsidR="00235BF2" w:rsidRPr="007D182A" w:rsidRDefault="00235BF2" w:rsidP="00F76B93">
            <w:pPr>
              <w:rPr>
                <w:color w:val="FFC000"/>
              </w:rPr>
            </w:pPr>
            <w:r w:rsidRPr="007D182A">
              <w:rPr>
                <w:color w:val="FFC000"/>
              </w:rPr>
              <w:t>SLF</w:t>
            </w:r>
          </w:p>
        </w:tc>
        <w:tc>
          <w:tcPr>
            <w:tcW w:w="4531" w:type="dxa"/>
          </w:tcPr>
          <w:p w14:paraId="023826E4" w14:textId="77777777" w:rsidR="00235BF2" w:rsidRPr="007D182A" w:rsidRDefault="00235BF2" w:rsidP="00F76B93">
            <w:pPr>
              <w:rPr>
                <w:color w:val="FFC000"/>
              </w:rPr>
            </w:pPr>
            <w:r w:rsidRPr="007D182A">
              <w:rPr>
                <w:color w:val="FFC000"/>
              </w:rPr>
              <w:t>Superior Longitudinal Fasciculus</w:t>
            </w:r>
          </w:p>
        </w:tc>
      </w:tr>
      <w:tr w:rsidR="00235BF2" w14:paraId="1352629A" w14:textId="77777777" w:rsidTr="00F76B93">
        <w:tc>
          <w:tcPr>
            <w:tcW w:w="4531" w:type="dxa"/>
          </w:tcPr>
          <w:p w14:paraId="7A8211AA" w14:textId="77777777" w:rsidR="00235BF2" w:rsidRPr="007D182A" w:rsidRDefault="00235BF2" w:rsidP="00F76B93">
            <w:pPr>
              <w:rPr>
                <w:color w:val="FFC000"/>
              </w:rPr>
            </w:pPr>
            <w:r w:rsidRPr="007D182A">
              <w:rPr>
                <w:color w:val="FFC000"/>
              </w:rPr>
              <w:t>SOF</w:t>
            </w:r>
          </w:p>
        </w:tc>
        <w:tc>
          <w:tcPr>
            <w:tcW w:w="4531" w:type="dxa"/>
          </w:tcPr>
          <w:p w14:paraId="6AECA3BC" w14:textId="77777777" w:rsidR="00235BF2" w:rsidRPr="007D182A" w:rsidRDefault="00235BF2" w:rsidP="00F76B93">
            <w:pPr>
              <w:rPr>
                <w:color w:val="FFC000"/>
              </w:rPr>
            </w:pPr>
            <w:r w:rsidRPr="007D182A">
              <w:rPr>
                <w:color w:val="FFC000"/>
              </w:rPr>
              <w:t>Superior Occipitofrontal Fascicle</w:t>
            </w:r>
          </w:p>
        </w:tc>
      </w:tr>
      <w:tr w:rsidR="00235BF2" w14:paraId="5DB7D48E" w14:textId="77777777" w:rsidTr="00F76B93">
        <w:tc>
          <w:tcPr>
            <w:tcW w:w="4531" w:type="dxa"/>
          </w:tcPr>
          <w:p w14:paraId="5A9D78CC" w14:textId="77777777" w:rsidR="00235BF2" w:rsidRDefault="00235BF2" w:rsidP="00F76B93">
            <w:r>
              <w:t>SPL</w:t>
            </w:r>
          </w:p>
        </w:tc>
        <w:tc>
          <w:tcPr>
            <w:tcW w:w="4531" w:type="dxa"/>
          </w:tcPr>
          <w:p w14:paraId="6630158E" w14:textId="77777777" w:rsidR="00235BF2" w:rsidRDefault="00235BF2" w:rsidP="00F76B93">
            <w:r>
              <w:t>Superior Parietal Lobule</w:t>
            </w:r>
          </w:p>
        </w:tc>
      </w:tr>
      <w:tr w:rsidR="00235BF2" w14:paraId="34A400E0" w14:textId="77777777" w:rsidTr="00F76B93">
        <w:tc>
          <w:tcPr>
            <w:tcW w:w="4531" w:type="dxa"/>
          </w:tcPr>
          <w:p w14:paraId="706241F8" w14:textId="77777777" w:rsidR="00235BF2" w:rsidRDefault="00235BF2" w:rsidP="00F76B93">
            <w:r>
              <w:t>SSPL</w:t>
            </w:r>
          </w:p>
        </w:tc>
        <w:tc>
          <w:tcPr>
            <w:tcW w:w="4531" w:type="dxa"/>
          </w:tcPr>
          <w:p w14:paraId="0489C700" w14:textId="77777777" w:rsidR="00235BF2" w:rsidRDefault="00235BF2" w:rsidP="00F76B93">
            <w:r>
              <w:t>Shortest Structural Path Length</w:t>
            </w:r>
          </w:p>
        </w:tc>
      </w:tr>
      <w:tr w:rsidR="00235BF2" w14:paraId="5C488A78" w14:textId="77777777" w:rsidTr="00F76B93">
        <w:tc>
          <w:tcPr>
            <w:tcW w:w="4531" w:type="dxa"/>
          </w:tcPr>
          <w:p w14:paraId="12C25BDB" w14:textId="77777777" w:rsidR="00235BF2" w:rsidRDefault="00235BF2" w:rsidP="00F76B93">
            <w:r>
              <w:t>STG</w:t>
            </w:r>
          </w:p>
        </w:tc>
        <w:tc>
          <w:tcPr>
            <w:tcW w:w="4531" w:type="dxa"/>
          </w:tcPr>
          <w:p w14:paraId="454AA92A" w14:textId="77777777" w:rsidR="00235BF2" w:rsidRDefault="00235BF2" w:rsidP="00F76B93">
            <w:pPr>
              <w:rPr>
                <w:lang w:val="en-US"/>
              </w:rPr>
            </w:pPr>
            <w:r>
              <w:rPr>
                <w:lang w:val="en-US"/>
              </w:rPr>
              <w:t>Superior Temporal Gyrus</w:t>
            </w:r>
          </w:p>
        </w:tc>
      </w:tr>
      <w:tr w:rsidR="00235BF2" w14:paraId="5E94071A" w14:textId="77777777" w:rsidTr="00F76B93">
        <w:tc>
          <w:tcPr>
            <w:tcW w:w="4531" w:type="dxa"/>
          </w:tcPr>
          <w:p w14:paraId="65F5121B" w14:textId="77777777" w:rsidR="00235BF2" w:rsidRDefault="00235BF2" w:rsidP="00F76B93">
            <w:r>
              <w:t>STS</w:t>
            </w:r>
          </w:p>
        </w:tc>
        <w:tc>
          <w:tcPr>
            <w:tcW w:w="4531" w:type="dxa"/>
          </w:tcPr>
          <w:p w14:paraId="05C480F6" w14:textId="77777777" w:rsidR="00235BF2" w:rsidRDefault="00235BF2" w:rsidP="00F76B93">
            <w:pPr>
              <w:rPr>
                <w:lang w:val="en-US"/>
              </w:rPr>
            </w:pPr>
            <w:r>
              <w:rPr>
                <w:lang w:val="en-US"/>
              </w:rPr>
              <w:t>Superior Temporal Sulcus</w:t>
            </w:r>
          </w:p>
        </w:tc>
      </w:tr>
      <w:tr w:rsidR="00235BF2" w14:paraId="31819589" w14:textId="77777777" w:rsidTr="00F76B93">
        <w:tc>
          <w:tcPr>
            <w:tcW w:w="4531" w:type="dxa"/>
          </w:tcPr>
          <w:p w14:paraId="6FE150F3" w14:textId="77777777" w:rsidR="00235BF2" w:rsidRDefault="00235BF2" w:rsidP="00F76B93">
            <w:r>
              <w:t>T2FLAIR</w:t>
            </w:r>
          </w:p>
        </w:tc>
        <w:tc>
          <w:tcPr>
            <w:tcW w:w="4531" w:type="dxa"/>
          </w:tcPr>
          <w:p w14:paraId="31EB78AF" w14:textId="77777777" w:rsidR="00235BF2" w:rsidRDefault="00235BF2" w:rsidP="00F76B93">
            <w:r>
              <w:rPr>
                <w:lang w:val="en-US"/>
              </w:rPr>
              <w:t>T2-weighted Fluid Attenuated Inversion Recovery</w:t>
            </w:r>
          </w:p>
        </w:tc>
      </w:tr>
      <w:tr w:rsidR="00235BF2" w14:paraId="18F2E977" w14:textId="77777777" w:rsidTr="00F76B93">
        <w:tc>
          <w:tcPr>
            <w:tcW w:w="4531" w:type="dxa"/>
          </w:tcPr>
          <w:p w14:paraId="535278F1" w14:textId="77777777" w:rsidR="00235BF2" w:rsidRPr="007D182A" w:rsidRDefault="00235BF2" w:rsidP="00F76B93">
            <w:pPr>
              <w:rPr>
                <w:color w:val="FFC000"/>
              </w:rPr>
            </w:pPr>
            <w:r w:rsidRPr="007D182A">
              <w:rPr>
                <w:color w:val="FFC000"/>
              </w:rPr>
              <w:t>TPJ</w:t>
            </w:r>
          </w:p>
        </w:tc>
        <w:tc>
          <w:tcPr>
            <w:tcW w:w="4531" w:type="dxa"/>
          </w:tcPr>
          <w:p w14:paraId="1DF69D07" w14:textId="77777777" w:rsidR="00235BF2" w:rsidRPr="007D182A" w:rsidRDefault="00235BF2" w:rsidP="00F76B93">
            <w:pPr>
              <w:rPr>
                <w:color w:val="FFC000"/>
              </w:rPr>
            </w:pPr>
            <w:r w:rsidRPr="007D182A">
              <w:rPr>
                <w:color w:val="FFC000"/>
              </w:rPr>
              <w:t>Temporo-Parietal Junction</w:t>
            </w:r>
          </w:p>
        </w:tc>
      </w:tr>
      <w:tr w:rsidR="00235BF2" w14:paraId="7F29B87E" w14:textId="77777777" w:rsidTr="00F76B93">
        <w:tc>
          <w:tcPr>
            <w:tcW w:w="4531" w:type="dxa"/>
          </w:tcPr>
          <w:p w14:paraId="39F33E7E" w14:textId="77777777" w:rsidR="00235BF2" w:rsidRPr="008F1B24" w:rsidRDefault="00235BF2" w:rsidP="00F76B93">
            <w:r>
              <w:t>VLBM</w:t>
            </w:r>
          </w:p>
        </w:tc>
        <w:tc>
          <w:tcPr>
            <w:tcW w:w="4531" w:type="dxa"/>
          </w:tcPr>
          <w:p w14:paraId="43B12D75" w14:textId="77777777" w:rsidR="00235BF2" w:rsidRPr="008F1B24" w:rsidRDefault="00235BF2" w:rsidP="00411C97">
            <w:r>
              <w:t>Voxel-based Lesion-Behaviour Mapping</w:t>
            </w:r>
          </w:p>
        </w:tc>
      </w:tr>
      <w:tr w:rsidR="00235BF2" w14:paraId="788EBCB0" w14:textId="77777777" w:rsidTr="00F76B93">
        <w:tc>
          <w:tcPr>
            <w:tcW w:w="4531" w:type="dxa"/>
          </w:tcPr>
          <w:p w14:paraId="7E97B58D" w14:textId="77777777" w:rsidR="00235BF2" w:rsidRPr="007D182A" w:rsidRDefault="00235BF2" w:rsidP="00F76B93">
            <w:pPr>
              <w:rPr>
                <w:color w:val="FFC000"/>
              </w:rPr>
            </w:pPr>
            <w:proofErr w:type="spellStart"/>
            <w:r w:rsidRPr="007D182A">
              <w:rPr>
                <w:color w:val="FFC000"/>
              </w:rPr>
              <w:t>vlPFC</w:t>
            </w:r>
            <w:proofErr w:type="spellEnd"/>
          </w:p>
        </w:tc>
        <w:tc>
          <w:tcPr>
            <w:tcW w:w="4531" w:type="dxa"/>
          </w:tcPr>
          <w:p w14:paraId="1D1CE520" w14:textId="77777777" w:rsidR="00235BF2" w:rsidRPr="007D182A" w:rsidRDefault="00235BF2" w:rsidP="00F76B93">
            <w:pPr>
              <w:rPr>
                <w:color w:val="FFC000"/>
              </w:rPr>
            </w:pPr>
            <w:r w:rsidRPr="007D182A">
              <w:rPr>
                <w:color w:val="FFC000"/>
              </w:rPr>
              <w:t>Ventrolateral Prefrontal Cortex</w:t>
            </w:r>
          </w:p>
        </w:tc>
      </w:tr>
      <w:tr w:rsidR="00235BF2" w14:paraId="32135DEA" w14:textId="77777777" w:rsidTr="00F76B93">
        <w:tc>
          <w:tcPr>
            <w:tcW w:w="4531" w:type="dxa"/>
          </w:tcPr>
          <w:p w14:paraId="16E99165" w14:textId="77777777" w:rsidR="00235BF2" w:rsidRDefault="00235BF2" w:rsidP="00F76B93">
            <w:r>
              <w:t>WM</w:t>
            </w:r>
          </w:p>
        </w:tc>
        <w:tc>
          <w:tcPr>
            <w:tcW w:w="4531" w:type="dxa"/>
          </w:tcPr>
          <w:p w14:paraId="197B8112" w14:textId="77777777" w:rsidR="00235BF2" w:rsidRDefault="00235BF2" w:rsidP="00F76B93">
            <w:r>
              <w:t>White Matter</w:t>
            </w:r>
          </w:p>
        </w:tc>
      </w:tr>
    </w:tbl>
    <w:p w14:paraId="62F642AE" w14:textId="2E413E15" w:rsidR="00F76B93" w:rsidRDefault="00F76B93" w:rsidP="00F76B93"/>
    <w:p w14:paraId="4C24D56F" w14:textId="77777777" w:rsidR="006502EB" w:rsidRPr="00F76B93" w:rsidRDefault="006502EB" w:rsidP="00F76B93"/>
    <w:p w14:paraId="6F9B5B44" w14:textId="77777777" w:rsidR="008F1B24" w:rsidRDefault="008F1B24">
      <w:pPr>
        <w:rPr>
          <w:rFonts w:ascii="Avenir Next LT Pro Light" w:eastAsiaTheme="majorEastAsia" w:hAnsi="Avenir Next LT Pro Light" w:cstheme="majorBidi"/>
          <w:spacing w:val="4"/>
          <w:sz w:val="24"/>
          <w:szCs w:val="24"/>
        </w:rPr>
      </w:pPr>
      <w:bookmarkStart w:id="446" w:name="appendixB"/>
      <w:r>
        <w:br w:type="page"/>
      </w:r>
    </w:p>
    <w:p w14:paraId="722532CD" w14:textId="00BE68E9" w:rsidR="0089785B" w:rsidRDefault="00AE3409" w:rsidP="00A72E7A">
      <w:pPr>
        <w:pStyle w:val="berschrift3"/>
      </w:pPr>
      <w:bookmarkStart w:id="447" w:name="_Toc112150489"/>
      <w:r>
        <w:lastRenderedPageBreak/>
        <w:t xml:space="preserve">Appendix B: </w:t>
      </w:r>
      <w:r w:rsidR="003F28FA">
        <w:t>Supplementary</w:t>
      </w:r>
      <w:r>
        <w:t xml:space="preserve"> </w:t>
      </w:r>
      <w:r w:rsidR="006D5155">
        <w:t>Table</w:t>
      </w:r>
      <w:r>
        <w:t xml:space="preserve">s and </w:t>
      </w:r>
      <w:r w:rsidR="006D5155">
        <w:t>Figure</w:t>
      </w:r>
      <w:r w:rsidR="008F1B24">
        <w:t>s</w:t>
      </w:r>
      <w:bookmarkEnd w:id="447"/>
    </w:p>
    <w:p w14:paraId="5317A780" w14:textId="4AEBDE06" w:rsidR="00AE3409" w:rsidRDefault="003F28FA" w:rsidP="0089785B">
      <w:bookmarkStart w:id="448" w:name="tableS01a"/>
      <w:bookmarkEnd w:id="446"/>
      <w:r>
        <w:rPr>
          <w:b/>
          <w:bCs/>
        </w:rPr>
        <w:t>Supplementary</w:t>
      </w:r>
      <w:r w:rsidR="008F1B24">
        <w:rPr>
          <w:b/>
          <w:bCs/>
        </w:rPr>
        <w:t xml:space="preserve"> </w:t>
      </w:r>
      <w:r w:rsidR="006D5155">
        <w:rPr>
          <w:b/>
          <w:bCs/>
        </w:rPr>
        <w:t>Table</w:t>
      </w:r>
      <w:r w:rsidR="008F1B24">
        <w:rPr>
          <w:b/>
          <w:bCs/>
        </w:rPr>
        <w:t xml:space="preserve"> 1a</w:t>
      </w:r>
      <w:r w:rsidR="00AE3409" w:rsidRPr="00944DA2">
        <w:rPr>
          <w:b/>
          <w:bCs/>
        </w:rPr>
        <w:t>:</w:t>
      </w:r>
      <w:r w:rsidR="00AE3409">
        <w:t xml:space="preserve"> Clinical and Demographic Data of Neglect Patients</w:t>
      </w:r>
    </w:p>
    <w:bookmarkEnd w:id="448"/>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AE3409" w14:paraId="23B913FE" w14:textId="77777777" w:rsidTr="00DE5E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6EB6C89" w14:textId="77777777" w:rsidR="00AE3409" w:rsidRPr="00165A5A" w:rsidRDefault="00AE3409" w:rsidP="00DE5EBB">
            <w:pPr>
              <w:jc w:val="center"/>
              <w:rPr>
                <w:sz w:val="18"/>
                <w:szCs w:val="18"/>
              </w:rPr>
            </w:pPr>
          </w:p>
        </w:tc>
        <w:tc>
          <w:tcPr>
            <w:tcW w:w="2016" w:type="dxa"/>
            <w:shd w:val="clear" w:color="auto" w:fill="F2F2F2" w:themeFill="background1" w:themeFillShade="F2"/>
          </w:tcPr>
          <w:p w14:paraId="40AFAA59" w14:textId="2798F503"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sidR="008D5F2F">
              <w:rPr>
                <w:sz w:val="18"/>
                <w:szCs w:val="18"/>
              </w:rPr>
              <w:t>73</w:t>
            </w:r>
            <w:r w:rsidRPr="00165A5A">
              <w:rPr>
                <w:sz w:val="18"/>
                <w:szCs w:val="18"/>
              </w:rPr>
              <w:t>)</w:t>
            </w:r>
          </w:p>
        </w:tc>
        <w:tc>
          <w:tcPr>
            <w:tcW w:w="2126" w:type="dxa"/>
          </w:tcPr>
          <w:p w14:paraId="2E26E56F" w14:textId="66A2A60C"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sidR="008D5F2F">
              <w:rPr>
                <w:sz w:val="18"/>
                <w:szCs w:val="18"/>
              </w:rPr>
              <w:t>40</w:t>
            </w:r>
            <w:r w:rsidRPr="00165A5A">
              <w:rPr>
                <w:sz w:val="18"/>
                <w:szCs w:val="18"/>
              </w:rPr>
              <w:t>)</w:t>
            </w:r>
          </w:p>
        </w:tc>
        <w:tc>
          <w:tcPr>
            <w:tcW w:w="2126" w:type="dxa"/>
          </w:tcPr>
          <w:p w14:paraId="253CA9A5" w14:textId="68357C58"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sidR="008D5F2F">
              <w:rPr>
                <w:sz w:val="18"/>
                <w:szCs w:val="18"/>
              </w:rPr>
              <w:t>33</w:t>
            </w:r>
            <w:r w:rsidRPr="00165A5A">
              <w:rPr>
                <w:sz w:val="18"/>
                <w:szCs w:val="18"/>
              </w:rPr>
              <w:t>)</w:t>
            </w:r>
          </w:p>
        </w:tc>
        <w:tc>
          <w:tcPr>
            <w:tcW w:w="1276" w:type="dxa"/>
          </w:tcPr>
          <w:p w14:paraId="2344DC03" w14:textId="77777777"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8D5F2F" w14:paraId="5BE0AB28"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E40B3E5" w14:textId="77777777" w:rsidR="008D5F2F" w:rsidRPr="00165A5A" w:rsidRDefault="008D5F2F" w:rsidP="00DE5EBB">
            <w:pPr>
              <w:rPr>
                <w:sz w:val="18"/>
                <w:szCs w:val="18"/>
              </w:rPr>
            </w:pPr>
            <w:r w:rsidRPr="00165A5A">
              <w:rPr>
                <w:sz w:val="18"/>
                <w:szCs w:val="18"/>
              </w:rPr>
              <w:t xml:space="preserve">Age </w:t>
            </w:r>
            <w:r w:rsidRPr="00165A5A">
              <w:rPr>
                <w:b w:val="0"/>
                <w:bCs w:val="0"/>
                <w:i/>
                <w:iCs/>
                <w:sz w:val="16"/>
                <w:szCs w:val="16"/>
              </w:rPr>
              <w:t>(years)</w:t>
            </w:r>
          </w:p>
        </w:tc>
        <w:tc>
          <w:tcPr>
            <w:tcW w:w="2016" w:type="dxa"/>
            <w:shd w:val="clear" w:color="auto" w:fill="F2F2F2" w:themeFill="background1" w:themeFillShade="F2"/>
          </w:tcPr>
          <w:p w14:paraId="634209A4" w14:textId="71C0E1B2"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65.1 (13.9) [29-93]</w:t>
            </w:r>
          </w:p>
        </w:tc>
        <w:tc>
          <w:tcPr>
            <w:tcW w:w="2126" w:type="dxa"/>
          </w:tcPr>
          <w:p w14:paraId="7778D448" w14:textId="0EE8414A"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67.5 (14.3) [34-93]</w:t>
            </w:r>
          </w:p>
        </w:tc>
        <w:tc>
          <w:tcPr>
            <w:tcW w:w="2126" w:type="dxa"/>
          </w:tcPr>
          <w:p w14:paraId="7174CA16" w14:textId="4B76F194"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62.3 (12.8) [29-81]</w:t>
            </w:r>
          </w:p>
        </w:tc>
        <w:tc>
          <w:tcPr>
            <w:tcW w:w="1276" w:type="dxa"/>
          </w:tcPr>
          <w:p w14:paraId="2879989E" w14:textId="5ECBD74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0.114</w:t>
            </w:r>
            <w:r>
              <w:rPr>
                <w:sz w:val="18"/>
                <w:szCs w:val="18"/>
                <w:vertAlign w:val="superscript"/>
              </w:rPr>
              <w:t>a</w:t>
            </w:r>
          </w:p>
        </w:tc>
      </w:tr>
      <w:tr w:rsidR="008D5F2F" w:rsidRPr="0018191A" w14:paraId="51C6E988"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0D7AA905"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shd w:val="clear" w:color="auto" w:fill="F2F2F2" w:themeFill="background1" w:themeFillShade="F2"/>
          </w:tcPr>
          <w:p w14:paraId="35B2EFF8" w14:textId="1DA25DC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(3.5) [0-14]</w:t>
            </w:r>
          </w:p>
        </w:tc>
        <w:tc>
          <w:tcPr>
            <w:tcW w:w="2126" w:type="dxa"/>
          </w:tcPr>
          <w:p w14:paraId="2CACDE0D" w14:textId="4A28027C"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(3.6) [0-14]</w:t>
            </w:r>
          </w:p>
        </w:tc>
        <w:tc>
          <w:tcPr>
            <w:tcW w:w="2126" w:type="dxa"/>
          </w:tcPr>
          <w:p w14:paraId="7ECF7435" w14:textId="3ADECE8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(3.4) [0-14]</w:t>
            </w:r>
          </w:p>
        </w:tc>
        <w:tc>
          <w:tcPr>
            <w:tcW w:w="1276" w:type="dxa"/>
          </w:tcPr>
          <w:p w14:paraId="77AA0D23" w14:textId="181C5FEF"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0.971</w:t>
            </w:r>
            <w:r>
              <w:rPr>
                <w:sz w:val="18"/>
                <w:szCs w:val="18"/>
                <w:vertAlign w:val="superscript"/>
              </w:rPr>
              <w:t>a</w:t>
            </w:r>
          </w:p>
        </w:tc>
      </w:tr>
      <w:tr w:rsidR="008D5F2F" w:rsidRPr="0018191A" w14:paraId="5B9D5385"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56F9DCF3" w14:textId="77777777" w:rsidR="008D5F2F" w:rsidRPr="00165A5A" w:rsidRDefault="008D5F2F"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shd w:val="clear" w:color="auto" w:fill="F2F2F2" w:themeFill="background1" w:themeFillShade="F2"/>
          </w:tcPr>
          <w:p w14:paraId="4A9E2840" w14:textId="0EED7F96"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55, 15, 3</w:t>
            </w:r>
          </w:p>
        </w:tc>
        <w:tc>
          <w:tcPr>
            <w:tcW w:w="2126" w:type="dxa"/>
          </w:tcPr>
          <w:p w14:paraId="307AEE27" w14:textId="471E31DD"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28, 10, 2</w:t>
            </w:r>
          </w:p>
        </w:tc>
        <w:tc>
          <w:tcPr>
            <w:tcW w:w="2126" w:type="dxa"/>
          </w:tcPr>
          <w:p w14:paraId="770F0BE8" w14:textId="65A3079C"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27, 5, 1</w:t>
            </w:r>
          </w:p>
        </w:tc>
        <w:tc>
          <w:tcPr>
            <w:tcW w:w="1276" w:type="dxa"/>
          </w:tcPr>
          <w:p w14:paraId="1748B6E6" w14:textId="6175C72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0.507</w:t>
            </w:r>
            <w:r>
              <w:rPr>
                <w:sz w:val="18"/>
                <w:szCs w:val="18"/>
                <w:vertAlign w:val="superscript"/>
              </w:rPr>
              <w:t>b</w:t>
            </w:r>
          </w:p>
        </w:tc>
      </w:tr>
      <w:tr w:rsidR="008D5F2F" w:rsidRPr="0018191A" w14:paraId="0A06BFA8"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3D99F779" w14:textId="77777777" w:rsidR="008D5F2F" w:rsidRPr="00165A5A" w:rsidRDefault="008D5F2F"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shd w:val="clear" w:color="auto" w:fill="F2F2F2" w:themeFill="background1" w:themeFillShade="F2"/>
          </w:tcPr>
          <w:p w14:paraId="56B7B4D9" w14:textId="153A555B"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63.8 (44.8) [0.37-312</w:t>
            </w:r>
            <w:r w:rsidR="00D300CA">
              <w:rPr>
                <w:sz w:val="18"/>
                <w:szCs w:val="18"/>
              </w:rPr>
              <w:t>.6]</w:t>
            </w:r>
          </w:p>
        </w:tc>
        <w:tc>
          <w:tcPr>
            <w:tcW w:w="2126" w:type="dxa"/>
          </w:tcPr>
          <w:p w14:paraId="60A1C524" w14:textId="74F09FA5"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58.2 (62.3) [0.09-312.6]</w:t>
            </w:r>
          </w:p>
        </w:tc>
        <w:tc>
          <w:tcPr>
            <w:tcW w:w="2126" w:type="dxa"/>
          </w:tcPr>
          <w:p w14:paraId="3914EDE4" w14:textId="1F4FADC6"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70.0 (51.6) [0.37-194.7]</w:t>
            </w:r>
          </w:p>
        </w:tc>
        <w:tc>
          <w:tcPr>
            <w:tcW w:w="1276" w:type="dxa"/>
          </w:tcPr>
          <w:p w14:paraId="72F7084F" w14:textId="1A346A22"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0.416</w:t>
            </w:r>
            <w:r>
              <w:rPr>
                <w:sz w:val="18"/>
                <w:szCs w:val="18"/>
                <w:vertAlign w:val="superscript"/>
              </w:rPr>
              <w:t>a</w:t>
            </w:r>
          </w:p>
        </w:tc>
      </w:tr>
      <w:tr w:rsidR="00A60F05" w:rsidRPr="0018191A" w14:paraId="53C2657A" w14:textId="77777777" w:rsidTr="00A60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CA4A026" w14:textId="114169A4" w:rsidR="00A60F05" w:rsidRPr="00165A5A" w:rsidRDefault="00A60F05" w:rsidP="00DE5EBB">
            <w:pPr>
              <w:rPr>
                <w:sz w:val="18"/>
                <w:szCs w:val="18"/>
              </w:rPr>
            </w:pPr>
            <w:r w:rsidRPr="00A60F05">
              <w:rPr>
                <w:sz w:val="18"/>
                <w:szCs w:val="18"/>
              </w:rPr>
              <w:t xml:space="preserve">Arterial Territory of Infarct </w:t>
            </w:r>
            <w:r w:rsidRPr="00A60F05">
              <w:rPr>
                <w:b w:val="0"/>
                <w:i/>
                <w:sz w:val="16"/>
                <w:szCs w:val="18"/>
              </w:rPr>
              <w:t>(ACA, MCA, PCA)</w:t>
            </w:r>
          </w:p>
        </w:tc>
        <w:tc>
          <w:tcPr>
            <w:tcW w:w="2016" w:type="dxa"/>
            <w:shd w:val="clear" w:color="auto" w:fill="FFC000"/>
          </w:tcPr>
          <w:p w14:paraId="12A0A79A"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384A7199"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1AF4CC55"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1276" w:type="dxa"/>
            <w:shd w:val="clear" w:color="auto" w:fill="FFC000"/>
          </w:tcPr>
          <w:p w14:paraId="3C4F92E0"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r>
      <w:tr w:rsidR="008D5F2F" w:rsidRPr="0018191A" w14:paraId="69168B25"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3FF3345F"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shd w:val="clear" w:color="auto" w:fill="F2F2F2" w:themeFill="background1" w:themeFillShade="F2"/>
          </w:tcPr>
          <w:p w14:paraId="702CFE05" w14:textId="3FF812A0"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 (2.9) [0-14]</w:t>
            </w:r>
          </w:p>
        </w:tc>
        <w:tc>
          <w:tcPr>
            <w:tcW w:w="2126" w:type="dxa"/>
          </w:tcPr>
          <w:p w14:paraId="0919FA09" w14:textId="0CAF5329"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 (2.9) [0-14]</w:t>
            </w:r>
          </w:p>
        </w:tc>
        <w:tc>
          <w:tcPr>
            <w:tcW w:w="2126" w:type="dxa"/>
          </w:tcPr>
          <w:p w14:paraId="4499D441" w14:textId="01DBEFF1"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3.8 (2.8) [0-13]</w:t>
            </w:r>
          </w:p>
        </w:tc>
        <w:tc>
          <w:tcPr>
            <w:tcW w:w="1276" w:type="dxa"/>
          </w:tcPr>
          <w:p w14:paraId="5C70A92A" w14:textId="6863CBC8"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0.709</w:t>
            </w:r>
            <w:r>
              <w:rPr>
                <w:sz w:val="18"/>
                <w:szCs w:val="18"/>
                <w:vertAlign w:val="superscript"/>
              </w:rPr>
              <w:t>a</w:t>
            </w:r>
          </w:p>
        </w:tc>
      </w:tr>
      <w:tr w:rsidR="008D5F2F" w:rsidRPr="0018191A" w14:paraId="255A56DB"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20E4F0F2" w14:textId="77777777" w:rsidR="008D5F2F" w:rsidRPr="00165A5A" w:rsidRDefault="008D5F2F" w:rsidP="00DE5EBB">
            <w:pPr>
              <w:rPr>
                <w:sz w:val="18"/>
                <w:szCs w:val="18"/>
              </w:rPr>
            </w:pPr>
            <w:r w:rsidRPr="00165A5A">
              <w:rPr>
                <w:sz w:val="18"/>
                <w:szCs w:val="18"/>
              </w:rPr>
              <w:t>Letter CoC</w:t>
            </w:r>
          </w:p>
        </w:tc>
        <w:tc>
          <w:tcPr>
            <w:tcW w:w="2016" w:type="dxa"/>
            <w:shd w:val="clear" w:color="auto" w:fill="F2F2F2" w:themeFill="background1" w:themeFillShade="F2"/>
          </w:tcPr>
          <w:p w14:paraId="09FC39FA" w14:textId="400163A1"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0.42 (0.31) [-0.0</w:t>
            </w:r>
            <w:r w:rsidR="00AD13A3">
              <w:rPr>
                <w:sz w:val="18"/>
                <w:szCs w:val="18"/>
              </w:rPr>
              <w:t>2</w:t>
            </w:r>
            <w:r>
              <w:rPr>
                <w:sz w:val="18"/>
                <w:szCs w:val="18"/>
              </w:rPr>
              <w:t>-0.99]</w:t>
            </w:r>
          </w:p>
        </w:tc>
        <w:tc>
          <w:tcPr>
            <w:tcW w:w="2126" w:type="dxa"/>
          </w:tcPr>
          <w:p w14:paraId="2C48D8EE" w14:textId="7EAC73FA"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0.39 (0.31) [-0.02-0.99]</w:t>
            </w:r>
          </w:p>
        </w:tc>
        <w:tc>
          <w:tcPr>
            <w:tcW w:w="2126" w:type="dxa"/>
          </w:tcPr>
          <w:p w14:paraId="01B6E347" w14:textId="5E77B75D"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0.44 (0.30) [</w:t>
            </w:r>
            <w:r w:rsidR="00AD13A3">
              <w:rPr>
                <w:sz w:val="18"/>
                <w:szCs w:val="18"/>
              </w:rPr>
              <w:t>-0.001-0.96]</w:t>
            </w:r>
          </w:p>
        </w:tc>
        <w:tc>
          <w:tcPr>
            <w:tcW w:w="1276" w:type="dxa"/>
          </w:tcPr>
          <w:p w14:paraId="6039D2D6" w14:textId="20B40F7A"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0.487</w:t>
            </w:r>
            <w:r>
              <w:rPr>
                <w:sz w:val="18"/>
                <w:szCs w:val="18"/>
                <w:vertAlign w:val="superscript"/>
              </w:rPr>
              <w:t>a</w:t>
            </w:r>
          </w:p>
        </w:tc>
      </w:tr>
      <w:tr w:rsidR="008D5F2F" w:rsidRPr="0018191A" w14:paraId="687A3E8B"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15C2C463" w14:textId="77777777" w:rsidR="008D5F2F" w:rsidRPr="00165A5A" w:rsidRDefault="008D5F2F" w:rsidP="00DE5EBB">
            <w:pPr>
              <w:rPr>
                <w:sz w:val="18"/>
                <w:szCs w:val="18"/>
              </w:rPr>
            </w:pPr>
            <w:r w:rsidRPr="00165A5A">
              <w:rPr>
                <w:sz w:val="18"/>
                <w:szCs w:val="18"/>
              </w:rPr>
              <w:t>Bells CoC</w:t>
            </w:r>
          </w:p>
        </w:tc>
        <w:tc>
          <w:tcPr>
            <w:tcW w:w="2016" w:type="dxa"/>
            <w:shd w:val="clear" w:color="auto" w:fill="F2F2F2" w:themeFill="background1" w:themeFillShade="F2"/>
          </w:tcPr>
          <w:p w14:paraId="6BF4BF9C" w14:textId="6BE740AE"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0.39 (0.28) [-0.1-0.92]</w:t>
            </w:r>
          </w:p>
        </w:tc>
        <w:tc>
          <w:tcPr>
            <w:tcW w:w="2126" w:type="dxa"/>
          </w:tcPr>
          <w:p w14:paraId="2767C5F9" w14:textId="5D8CD745"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0.33 (0.28) [-0.1-0.92]</w:t>
            </w:r>
          </w:p>
        </w:tc>
        <w:tc>
          <w:tcPr>
            <w:tcW w:w="2126" w:type="dxa"/>
          </w:tcPr>
          <w:p w14:paraId="5322B680" w14:textId="7572FD38"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0.46 (0.27) [0-0.91]</w:t>
            </w:r>
          </w:p>
        </w:tc>
        <w:tc>
          <w:tcPr>
            <w:tcW w:w="1276" w:type="dxa"/>
          </w:tcPr>
          <w:p w14:paraId="75C02C8E" w14:textId="1FB5CFF0"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rPr>
            </w:pPr>
            <w:commentRangeStart w:id="449"/>
            <w:r>
              <w:rPr>
                <w:sz w:val="18"/>
                <w:szCs w:val="18"/>
              </w:rPr>
              <w:t>0.058</w:t>
            </w:r>
            <w:r>
              <w:rPr>
                <w:sz w:val="18"/>
                <w:szCs w:val="18"/>
                <w:vertAlign w:val="superscript"/>
              </w:rPr>
              <w:t>a</w:t>
            </w:r>
            <w:commentRangeEnd w:id="449"/>
            <w:r w:rsidR="00845A98">
              <w:rPr>
                <w:rStyle w:val="Kommentarzeichen"/>
              </w:rPr>
              <w:commentReference w:id="449"/>
            </w:r>
          </w:p>
        </w:tc>
      </w:tr>
      <w:tr w:rsidR="008D5F2F" w:rsidRPr="0018191A" w14:paraId="09AB663D"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4BE372F" w14:textId="607C7A17" w:rsidR="008D5F2F" w:rsidRPr="004A157C" w:rsidRDefault="008D5F2F" w:rsidP="00DE5EBB">
            <w:pPr>
              <w:rPr>
                <w:b w:val="0"/>
                <w:bCs w:val="0"/>
                <w:i/>
                <w:iCs/>
                <w:sz w:val="18"/>
                <w:szCs w:val="18"/>
              </w:rPr>
            </w:pPr>
            <w:r w:rsidRPr="00165A5A">
              <w:rPr>
                <w:sz w:val="18"/>
                <w:szCs w:val="18"/>
              </w:rPr>
              <w:t>Copying Errors</w:t>
            </w:r>
            <w:r>
              <w:rPr>
                <w:sz w:val="18"/>
                <w:szCs w:val="18"/>
              </w:rPr>
              <w:t xml:space="preserve"> </w:t>
            </w:r>
          </w:p>
        </w:tc>
        <w:tc>
          <w:tcPr>
            <w:tcW w:w="2016" w:type="dxa"/>
            <w:shd w:val="clear" w:color="auto" w:fill="F2F2F2" w:themeFill="background1" w:themeFillShade="F2"/>
          </w:tcPr>
          <w:p w14:paraId="0057D401" w14:textId="3F483FD4"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2.93 (2.31) [0-7]</w:t>
            </w:r>
          </w:p>
        </w:tc>
        <w:tc>
          <w:tcPr>
            <w:tcW w:w="2126" w:type="dxa"/>
          </w:tcPr>
          <w:p w14:paraId="446CDA3E" w14:textId="1FDBE472"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2.67 (2.21) [0-7]</w:t>
            </w:r>
          </w:p>
        </w:tc>
        <w:tc>
          <w:tcPr>
            <w:tcW w:w="2126" w:type="dxa"/>
          </w:tcPr>
          <w:p w14:paraId="1EFD58FD" w14:textId="447E266C"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3.34 (2.35) [0-7]</w:t>
            </w:r>
          </w:p>
        </w:tc>
        <w:tc>
          <w:tcPr>
            <w:tcW w:w="1276" w:type="dxa"/>
          </w:tcPr>
          <w:p w14:paraId="784BA950" w14:textId="2875E621"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0.132</w:t>
            </w:r>
            <w:r>
              <w:rPr>
                <w:sz w:val="18"/>
                <w:szCs w:val="18"/>
                <w:vertAlign w:val="superscript"/>
              </w:rPr>
              <w:t>a</w:t>
            </w:r>
          </w:p>
        </w:tc>
      </w:tr>
      <w:tr w:rsidR="008D5F2F" w:rsidRPr="0018191A" w14:paraId="044D12F8" w14:textId="77777777" w:rsidTr="008D5F2F">
        <w:trPr>
          <w:trHeight w:val="58"/>
        </w:trPr>
        <w:tc>
          <w:tcPr>
            <w:cnfStyle w:val="001000000000" w:firstRow="0" w:lastRow="0" w:firstColumn="1" w:lastColumn="0" w:oddVBand="0" w:evenVBand="0" w:oddHBand="0" w:evenHBand="0" w:firstRowFirstColumn="0" w:firstRowLastColumn="0" w:lastRowFirstColumn="0" w:lastRowLastColumn="0"/>
            <w:tcW w:w="2096" w:type="dxa"/>
          </w:tcPr>
          <w:p w14:paraId="0F7DF586" w14:textId="77777777" w:rsidR="008D5F2F" w:rsidRPr="00165A5A" w:rsidRDefault="008D5F2F" w:rsidP="00DE5EBB">
            <w:pPr>
              <w:rPr>
                <w:sz w:val="18"/>
                <w:szCs w:val="18"/>
              </w:rPr>
            </w:pPr>
            <w:r>
              <w:rPr>
                <w:sz w:val="18"/>
                <w:szCs w:val="18"/>
              </w:rPr>
              <w:t>Mean z-Score</w:t>
            </w:r>
          </w:p>
        </w:tc>
        <w:tc>
          <w:tcPr>
            <w:tcW w:w="2016" w:type="dxa"/>
            <w:shd w:val="clear" w:color="auto" w:fill="F2F2F2" w:themeFill="background1" w:themeFillShade="F2"/>
          </w:tcPr>
          <w:p w14:paraId="6E40D478" w14:textId="37F828B1" w:rsidR="008D5F2F" w:rsidRDefault="00FB7F54"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0.97 (1.05) [-0.6-3.04]</w:t>
            </w:r>
          </w:p>
        </w:tc>
        <w:tc>
          <w:tcPr>
            <w:tcW w:w="2126" w:type="dxa"/>
          </w:tcPr>
          <w:p w14:paraId="4823E1AD" w14:textId="3BFE1393" w:rsidR="008D5F2F" w:rsidRDefault="00FB7F54"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w:t>
            </w:r>
            <w:r w:rsidR="00D15ECB">
              <w:rPr>
                <w:sz w:val="18"/>
                <w:szCs w:val="18"/>
              </w:rPr>
              <w:t>80 (1.03) [-0.45-3.04]</w:t>
            </w:r>
          </w:p>
        </w:tc>
        <w:tc>
          <w:tcPr>
            <w:tcW w:w="2126" w:type="dxa"/>
          </w:tcPr>
          <w:p w14:paraId="23957AD9" w14:textId="2E03841F" w:rsidR="008D5F2F" w:rsidRDefault="00D15EC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1.19 (1.03) [-0.6-2.93]</w:t>
            </w:r>
          </w:p>
        </w:tc>
        <w:tc>
          <w:tcPr>
            <w:tcW w:w="1276" w:type="dxa"/>
          </w:tcPr>
          <w:p w14:paraId="389697DF" w14:textId="3249C5F6"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0.116</w:t>
            </w:r>
            <w:r>
              <w:rPr>
                <w:sz w:val="18"/>
                <w:szCs w:val="18"/>
                <w:vertAlign w:val="superscript"/>
              </w:rPr>
              <w:t>a</w:t>
            </w:r>
          </w:p>
        </w:tc>
      </w:tr>
      <w:tr w:rsidR="008D5F2F" w:rsidRPr="0018191A" w14:paraId="539009D6"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BDD561D" w14:textId="77777777" w:rsidR="008D5F2F" w:rsidRPr="00165A5A" w:rsidRDefault="008D5F2F"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shd w:val="clear" w:color="auto" w:fill="F2F2F2" w:themeFill="background1" w:themeFillShade="F2"/>
          </w:tcPr>
          <w:p w14:paraId="153D5BD9" w14:textId="3AD64152"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17</w:t>
            </w:r>
          </w:p>
        </w:tc>
        <w:tc>
          <w:tcPr>
            <w:tcW w:w="2126" w:type="dxa"/>
          </w:tcPr>
          <w:p w14:paraId="6DF947FB" w14:textId="4894A787"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w:t>
            </w:r>
          </w:p>
        </w:tc>
        <w:tc>
          <w:tcPr>
            <w:tcW w:w="2126" w:type="dxa"/>
          </w:tcPr>
          <w:p w14:paraId="0F4B5236" w14:textId="09EBBD7D"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276" w:type="dxa"/>
          </w:tcPr>
          <w:p w14:paraId="579D95FE" w14:textId="27F36F17"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0.940</w:t>
            </w:r>
            <w:r>
              <w:rPr>
                <w:sz w:val="18"/>
                <w:szCs w:val="18"/>
                <w:vertAlign w:val="superscript"/>
              </w:rPr>
              <w:t>b</w:t>
            </w:r>
          </w:p>
        </w:tc>
      </w:tr>
    </w:tbl>
    <w:p w14:paraId="52C50F03" w14:textId="6CDDB716" w:rsidR="00944DA2" w:rsidRDefault="00944DA2" w:rsidP="0089785B"/>
    <w:p w14:paraId="10C5AE65" w14:textId="2521DE8D" w:rsidR="00944DA2" w:rsidRDefault="003F28FA" w:rsidP="0089785B">
      <w:bookmarkStart w:id="450" w:name="tableS01b"/>
      <w:r>
        <w:rPr>
          <w:b/>
          <w:bCs/>
        </w:rPr>
        <w:t>Supplementary</w:t>
      </w:r>
      <w:r w:rsidR="008F1B24">
        <w:rPr>
          <w:b/>
          <w:bCs/>
        </w:rPr>
        <w:t xml:space="preserve"> </w:t>
      </w:r>
      <w:r w:rsidR="006D5155">
        <w:rPr>
          <w:b/>
          <w:bCs/>
        </w:rPr>
        <w:t>Table</w:t>
      </w:r>
      <w:r w:rsidR="008F1B24">
        <w:rPr>
          <w:b/>
          <w:bCs/>
        </w:rPr>
        <w:t xml:space="preserve"> 1b</w:t>
      </w:r>
      <w:r w:rsidR="00944DA2" w:rsidRPr="005F6410">
        <w:rPr>
          <w:b/>
          <w:bCs/>
        </w:rPr>
        <w:t>:</w:t>
      </w:r>
      <w:r w:rsidR="00944DA2">
        <w:t xml:space="preserve"> Clinical and Demographic Data of Control Patients</w:t>
      </w:r>
    </w:p>
    <w:bookmarkEnd w:id="450"/>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944DA2" w:rsidRPr="00165A5A" w14:paraId="6C835B62" w14:textId="77777777" w:rsidTr="00DE5E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445C0276" w14:textId="77777777" w:rsidR="00944DA2" w:rsidRPr="00165A5A" w:rsidRDefault="00944DA2" w:rsidP="00DE5EBB">
            <w:pPr>
              <w:jc w:val="center"/>
              <w:rPr>
                <w:sz w:val="18"/>
                <w:szCs w:val="18"/>
              </w:rPr>
            </w:pPr>
          </w:p>
        </w:tc>
        <w:tc>
          <w:tcPr>
            <w:tcW w:w="2016" w:type="dxa"/>
            <w:shd w:val="clear" w:color="auto" w:fill="F2F2F2" w:themeFill="background1" w:themeFillShade="F2"/>
          </w:tcPr>
          <w:p w14:paraId="18D75358" w14:textId="61DF32C2"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Pr>
                <w:sz w:val="18"/>
                <w:szCs w:val="18"/>
              </w:rPr>
              <w:t>133</w:t>
            </w:r>
            <w:r w:rsidRPr="00165A5A">
              <w:rPr>
                <w:sz w:val="18"/>
                <w:szCs w:val="18"/>
              </w:rPr>
              <w:t>)</w:t>
            </w:r>
          </w:p>
        </w:tc>
        <w:tc>
          <w:tcPr>
            <w:tcW w:w="2126" w:type="dxa"/>
          </w:tcPr>
          <w:p w14:paraId="17A50EB8" w14:textId="371E82B0"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63</w:t>
            </w:r>
            <w:r w:rsidRPr="00165A5A">
              <w:rPr>
                <w:sz w:val="18"/>
                <w:szCs w:val="18"/>
              </w:rPr>
              <w:t>)</w:t>
            </w:r>
          </w:p>
        </w:tc>
        <w:tc>
          <w:tcPr>
            <w:tcW w:w="2126" w:type="dxa"/>
          </w:tcPr>
          <w:p w14:paraId="323261B7" w14:textId="013327D6"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70</w:t>
            </w:r>
            <w:r w:rsidRPr="00165A5A">
              <w:rPr>
                <w:sz w:val="18"/>
                <w:szCs w:val="18"/>
              </w:rPr>
              <w:t>)</w:t>
            </w:r>
          </w:p>
        </w:tc>
        <w:tc>
          <w:tcPr>
            <w:tcW w:w="1276" w:type="dxa"/>
          </w:tcPr>
          <w:p w14:paraId="51DB7E26" w14:textId="77777777"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944DA2" w:rsidRPr="00897CE1" w14:paraId="5E3EA570" w14:textId="77777777" w:rsidTr="00E8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655A7CE" w14:textId="77777777" w:rsidR="00944DA2" w:rsidRPr="00165A5A" w:rsidRDefault="00944DA2" w:rsidP="00DE5EBB">
            <w:pPr>
              <w:rPr>
                <w:sz w:val="18"/>
                <w:szCs w:val="18"/>
              </w:rPr>
            </w:pPr>
            <w:r w:rsidRPr="00165A5A">
              <w:rPr>
                <w:sz w:val="18"/>
                <w:szCs w:val="18"/>
              </w:rPr>
              <w:t xml:space="preserve">Age </w:t>
            </w:r>
            <w:r w:rsidRPr="00165A5A">
              <w:rPr>
                <w:b w:val="0"/>
                <w:bCs w:val="0"/>
                <w:i/>
                <w:iCs/>
                <w:sz w:val="16"/>
                <w:szCs w:val="16"/>
              </w:rPr>
              <w:t>(years)</w:t>
            </w:r>
          </w:p>
        </w:tc>
        <w:tc>
          <w:tcPr>
            <w:tcW w:w="2016" w:type="dxa"/>
            <w:shd w:val="clear" w:color="auto" w:fill="F2F2F2" w:themeFill="background1" w:themeFillShade="F2"/>
          </w:tcPr>
          <w:p w14:paraId="1F133E37" w14:textId="394CFF52"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61.2 (13.9) [26-88]</w:t>
            </w:r>
          </w:p>
        </w:tc>
        <w:tc>
          <w:tcPr>
            <w:tcW w:w="2126" w:type="dxa"/>
          </w:tcPr>
          <w:p w14:paraId="4046762F" w14:textId="530A2A7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62.4 (15.8) [26-88]</w:t>
            </w:r>
          </w:p>
        </w:tc>
        <w:tc>
          <w:tcPr>
            <w:tcW w:w="2126" w:type="dxa"/>
          </w:tcPr>
          <w:p w14:paraId="6A30B75F" w14:textId="76D7C047"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60.1 (11.7) [36-83]</w:t>
            </w:r>
          </w:p>
        </w:tc>
        <w:tc>
          <w:tcPr>
            <w:tcW w:w="1276" w:type="dxa"/>
            <w:shd w:val="clear" w:color="auto" w:fill="auto"/>
          </w:tcPr>
          <w:p w14:paraId="69F7B098" w14:textId="7451BCC5" w:rsidR="00944DA2" w:rsidRPr="00E82821" w:rsidRDefault="00E8282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82821">
              <w:rPr>
                <w:sz w:val="18"/>
                <w:szCs w:val="18"/>
              </w:rPr>
              <w:t>0.328</w:t>
            </w:r>
            <w:r w:rsidRPr="00E82821">
              <w:rPr>
                <w:sz w:val="18"/>
                <w:szCs w:val="18"/>
                <w:vertAlign w:val="superscript"/>
              </w:rPr>
              <w:t>a</w:t>
            </w:r>
          </w:p>
        </w:tc>
      </w:tr>
      <w:tr w:rsidR="00944DA2" w:rsidRPr="00897CE1" w14:paraId="4CA28CB9"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245D9AF2"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shd w:val="clear" w:color="auto" w:fill="F2F2F2" w:themeFill="background1" w:themeFillShade="F2"/>
          </w:tcPr>
          <w:p w14:paraId="360E06EA" w14:textId="21C017B5"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2.7 (2.9) [0-11]</w:t>
            </w:r>
          </w:p>
        </w:tc>
        <w:tc>
          <w:tcPr>
            <w:tcW w:w="2126" w:type="dxa"/>
          </w:tcPr>
          <w:p w14:paraId="532C000B" w14:textId="5FDF6FAF"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2.4 (2.7) [0-11]</w:t>
            </w:r>
          </w:p>
        </w:tc>
        <w:tc>
          <w:tcPr>
            <w:tcW w:w="2126" w:type="dxa"/>
          </w:tcPr>
          <w:p w14:paraId="5A0A994F" w14:textId="78CC9AF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2.9 (3.0) [0-11]</w:t>
            </w:r>
          </w:p>
        </w:tc>
        <w:tc>
          <w:tcPr>
            <w:tcW w:w="1276" w:type="dxa"/>
            <w:shd w:val="clear" w:color="auto" w:fill="FFC000"/>
          </w:tcPr>
          <w:p w14:paraId="63A85A71" w14:textId="6789671C"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p>
        </w:tc>
      </w:tr>
      <w:tr w:rsidR="00944DA2" w:rsidRPr="00897CE1" w14:paraId="2148ED46"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2FD6FB9" w14:textId="77777777" w:rsidR="00944DA2" w:rsidRPr="00165A5A" w:rsidRDefault="00944DA2"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shd w:val="clear" w:color="auto" w:fill="F2F2F2" w:themeFill="background1" w:themeFillShade="F2"/>
          </w:tcPr>
          <w:p w14:paraId="1FB3CFDF" w14:textId="7B0DC9EF"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114, 19, 0</w:t>
            </w:r>
          </w:p>
        </w:tc>
        <w:tc>
          <w:tcPr>
            <w:tcW w:w="2126" w:type="dxa"/>
          </w:tcPr>
          <w:p w14:paraId="503A5250" w14:textId="6C48800A"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51, 12, 0</w:t>
            </w:r>
          </w:p>
        </w:tc>
        <w:tc>
          <w:tcPr>
            <w:tcW w:w="2126" w:type="dxa"/>
          </w:tcPr>
          <w:p w14:paraId="687498A8" w14:textId="47DD5E8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63, 7, 0</w:t>
            </w:r>
          </w:p>
        </w:tc>
        <w:tc>
          <w:tcPr>
            <w:tcW w:w="1276" w:type="dxa"/>
            <w:shd w:val="clear" w:color="auto" w:fill="FFC000"/>
          </w:tcPr>
          <w:p w14:paraId="5C115DD0" w14:textId="2B9262A0"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r w:rsidR="00944DA2" w:rsidRPr="00897CE1" w14:paraId="788B2016" w14:textId="77777777" w:rsidTr="00677A1C">
        <w:tc>
          <w:tcPr>
            <w:cnfStyle w:val="001000000000" w:firstRow="0" w:lastRow="0" w:firstColumn="1" w:lastColumn="0" w:oddVBand="0" w:evenVBand="0" w:oddHBand="0" w:evenHBand="0" w:firstRowFirstColumn="0" w:firstRowLastColumn="0" w:lastRowFirstColumn="0" w:lastRowLastColumn="0"/>
            <w:tcW w:w="2096" w:type="dxa"/>
          </w:tcPr>
          <w:p w14:paraId="05C361D0" w14:textId="77777777" w:rsidR="00944DA2" w:rsidRPr="00165A5A" w:rsidRDefault="00944DA2"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shd w:val="clear" w:color="auto" w:fill="F2F2F2" w:themeFill="background1" w:themeFillShade="F2"/>
          </w:tcPr>
          <w:p w14:paraId="338C11B3" w14:textId="6B870F2E"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20.8 (24.7) [0.09-138.1]</w:t>
            </w:r>
          </w:p>
        </w:tc>
        <w:tc>
          <w:tcPr>
            <w:tcW w:w="2126" w:type="dxa"/>
          </w:tcPr>
          <w:p w14:paraId="1F8FCF27" w14:textId="017D5A9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19.</w:t>
            </w:r>
            <w:r w:rsidR="001B268B">
              <w:rPr>
                <w:sz w:val="18"/>
                <w:szCs w:val="18"/>
              </w:rPr>
              <w:t>6 (19.2) [0.16-70.5]</w:t>
            </w:r>
          </w:p>
        </w:tc>
        <w:tc>
          <w:tcPr>
            <w:tcW w:w="2126" w:type="dxa"/>
          </w:tcPr>
          <w:p w14:paraId="6B0ADDD0" w14:textId="28CCE9F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21.7 (28.7) [0.09-138.1]</w:t>
            </w:r>
          </w:p>
        </w:tc>
        <w:tc>
          <w:tcPr>
            <w:tcW w:w="1276" w:type="dxa"/>
            <w:shd w:val="clear" w:color="auto" w:fill="auto"/>
          </w:tcPr>
          <w:p w14:paraId="1AEC5BD1" w14:textId="472D3614" w:rsidR="00944DA2" w:rsidRPr="00677A1C" w:rsidRDefault="00677A1C" w:rsidP="00DE5EBB">
            <w:pPr>
              <w:cnfStyle w:val="000000000000" w:firstRow="0" w:lastRow="0" w:firstColumn="0" w:lastColumn="0" w:oddVBand="0" w:evenVBand="0" w:oddHBand="0" w:evenHBand="0" w:firstRowFirstColumn="0" w:firstRowLastColumn="0" w:lastRowFirstColumn="0" w:lastRowLastColumn="0"/>
              <w:rPr>
                <w:sz w:val="18"/>
                <w:szCs w:val="18"/>
              </w:rPr>
            </w:pPr>
            <w:r w:rsidRPr="00677A1C">
              <w:rPr>
                <w:sz w:val="18"/>
                <w:szCs w:val="18"/>
              </w:rPr>
              <w:t>0.595</w:t>
            </w:r>
            <w:r w:rsidRPr="00677A1C">
              <w:rPr>
                <w:sz w:val="18"/>
                <w:szCs w:val="18"/>
                <w:vertAlign w:val="superscript"/>
              </w:rPr>
              <w:t>a</w:t>
            </w:r>
          </w:p>
        </w:tc>
      </w:tr>
      <w:tr w:rsidR="00A60F05" w:rsidRPr="00897CE1" w14:paraId="763F8CD9" w14:textId="77777777" w:rsidTr="00A60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A971FC5" w14:textId="31DB89AE" w:rsidR="00A60F05" w:rsidRPr="00165A5A" w:rsidRDefault="00A60F05" w:rsidP="00DE5EBB">
            <w:pPr>
              <w:rPr>
                <w:sz w:val="18"/>
                <w:szCs w:val="18"/>
              </w:rPr>
            </w:pPr>
            <w:r w:rsidRPr="00A60F05">
              <w:rPr>
                <w:sz w:val="18"/>
                <w:szCs w:val="18"/>
              </w:rPr>
              <w:t xml:space="preserve">Arterial Territory of Infarct </w:t>
            </w:r>
            <w:r w:rsidRPr="00A60F05">
              <w:rPr>
                <w:b w:val="0"/>
                <w:i/>
                <w:sz w:val="16"/>
                <w:szCs w:val="18"/>
              </w:rPr>
              <w:t>(ACA, MCA, PCA)</w:t>
            </w:r>
          </w:p>
        </w:tc>
        <w:tc>
          <w:tcPr>
            <w:tcW w:w="2016" w:type="dxa"/>
            <w:shd w:val="clear" w:color="auto" w:fill="FFC000"/>
          </w:tcPr>
          <w:p w14:paraId="12AACB65"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3D499ADD"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4BC6DA77"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1276" w:type="dxa"/>
            <w:shd w:val="clear" w:color="auto" w:fill="FFC000"/>
          </w:tcPr>
          <w:p w14:paraId="26B7DA54" w14:textId="77777777" w:rsidR="00A60F05" w:rsidRPr="00677A1C"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r>
      <w:tr w:rsidR="00944DA2" w:rsidRPr="00897CE1" w14:paraId="2D658B86"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0C5AF0EB"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shd w:val="clear" w:color="auto" w:fill="F2F2F2" w:themeFill="background1" w:themeFillShade="F2"/>
          </w:tcPr>
          <w:p w14:paraId="17D923D7" w14:textId="4B11BCB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2.6 (2.6) [0-12]</w:t>
            </w:r>
          </w:p>
        </w:tc>
        <w:tc>
          <w:tcPr>
            <w:tcW w:w="2126" w:type="dxa"/>
          </w:tcPr>
          <w:p w14:paraId="0040B8FD" w14:textId="2DBED63D"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3.9 (2.3) [1-9]</w:t>
            </w:r>
          </w:p>
        </w:tc>
        <w:tc>
          <w:tcPr>
            <w:tcW w:w="2126" w:type="dxa"/>
          </w:tcPr>
          <w:p w14:paraId="4E057922" w14:textId="02BE2A7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3.3 (3.0) [0-12]</w:t>
            </w:r>
          </w:p>
        </w:tc>
        <w:tc>
          <w:tcPr>
            <w:tcW w:w="1276" w:type="dxa"/>
            <w:shd w:val="clear" w:color="auto" w:fill="FFC000"/>
          </w:tcPr>
          <w:p w14:paraId="4304E22C" w14:textId="409D6149"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p>
        </w:tc>
      </w:tr>
      <w:tr w:rsidR="00944DA2" w:rsidRPr="00897CE1" w14:paraId="78A51F3B"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2BA66FD8" w14:textId="77777777" w:rsidR="00944DA2" w:rsidRPr="00165A5A" w:rsidRDefault="00944DA2" w:rsidP="00DE5EBB">
            <w:pPr>
              <w:rPr>
                <w:sz w:val="18"/>
                <w:szCs w:val="18"/>
              </w:rPr>
            </w:pPr>
            <w:r w:rsidRPr="00165A5A">
              <w:rPr>
                <w:sz w:val="18"/>
                <w:szCs w:val="18"/>
              </w:rPr>
              <w:t>Letter CoC</w:t>
            </w:r>
          </w:p>
        </w:tc>
        <w:tc>
          <w:tcPr>
            <w:tcW w:w="2016" w:type="dxa"/>
            <w:shd w:val="clear" w:color="auto" w:fill="F2F2F2" w:themeFill="background1" w:themeFillShade="F2"/>
          </w:tcPr>
          <w:p w14:paraId="2B1D74FB" w14:textId="27997633"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(0.07) [-0.06-0.78]</w:t>
            </w:r>
          </w:p>
        </w:tc>
        <w:tc>
          <w:tcPr>
            <w:tcW w:w="2126" w:type="dxa"/>
          </w:tcPr>
          <w:p w14:paraId="241D8DEA" w14:textId="30E3C98A"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(0.02) [-0.02-0.08]</w:t>
            </w:r>
          </w:p>
        </w:tc>
        <w:tc>
          <w:tcPr>
            <w:tcW w:w="2126" w:type="dxa"/>
          </w:tcPr>
          <w:p w14:paraId="1CD9FD7C" w14:textId="0F622C56"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(0.10) [-0.06-0.80]</w:t>
            </w:r>
          </w:p>
        </w:tc>
        <w:tc>
          <w:tcPr>
            <w:tcW w:w="1276" w:type="dxa"/>
            <w:shd w:val="clear" w:color="auto" w:fill="FFC000"/>
          </w:tcPr>
          <w:p w14:paraId="71DE4FB7" w14:textId="06C45D02"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r w:rsidR="00944DA2" w:rsidRPr="00897CE1" w14:paraId="65B9A3C7"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71AC0F18" w14:textId="77777777" w:rsidR="00944DA2" w:rsidRPr="00165A5A" w:rsidRDefault="00944DA2" w:rsidP="00DE5EBB">
            <w:pPr>
              <w:rPr>
                <w:sz w:val="18"/>
                <w:szCs w:val="18"/>
              </w:rPr>
            </w:pPr>
            <w:r w:rsidRPr="00165A5A">
              <w:rPr>
                <w:sz w:val="18"/>
                <w:szCs w:val="18"/>
              </w:rPr>
              <w:t>Bells CoC</w:t>
            </w:r>
          </w:p>
        </w:tc>
        <w:tc>
          <w:tcPr>
            <w:tcW w:w="2016" w:type="dxa"/>
            <w:shd w:val="clear" w:color="auto" w:fill="F2F2F2" w:themeFill="background1" w:themeFillShade="F2"/>
          </w:tcPr>
          <w:p w14:paraId="70CC04E0" w14:textId="09F2DE97"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(0.09) [-0.11-0.83]</w:t>
            </w:r>
          </w:p>
        </w:tc>
        <w:tc>
          <w:tcPr>
            <w:tcW w:w="2126" w:type="dxa"/>
          </w:tcPr>
          <w:p w14:paraId="5DE3FAA3" w14:textId="1D38285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(0.05) [-0.04-0.26]</w:t>
            </w:r>
          </w:p>
        </w:tc>
        <w:tc>
          <w:tcPr>
            <w:tcW w:w="2126" w:type="dxa"/>
          </w:tcPr>
          <w:p w14:paraId="0E132366" w14:textId="1564E046"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(0.11) [-0.11-0.83]</w:t>
            </w:r>
          </w:p>
        </w:tc>
        <w:tc>
          <w:tcPr>
            <w:tcW w:w="1276" w:type="dxa"/>
            <w:shd w:val="clear" w:color="auto" w:fill="FFC000"/>
          </w:tcPr>
          <w:p w14:paraId="0F41ADEA" w14:textId="67BD432A"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rPr>
            </w:pPr>
          </w:p>
        </w:tc>
      </w:tr>
      <w:tr w:rsidR="00944DA2" w:rsidRPr="00897CE1" w14:paraId="6F233654"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DCCE4DC" w14:textId="77777777" w:rsidR="00944DA2" w:rsidRPr="004A157C" w:rsidRDefault="00944DA2" w:rsidP="00DE5EBB">
            <w:pPr>
              <w:rPr>
                <w:b w:val="0"/>
                <w:bCs w:val="0"/>
                <w:i/>
                <w:iCs/>
                <w:sz w:val="18"/>
                <w:szCs w:val="18"/>
              </w:rPr>
            </w:pPr>
            <w:r w:rsidRPr="00165A5A">
              <w:rPr>
                <w:sz w:val="18"/>
                <w:szCs w:val="18"/>
              </w:rPr>
              <w:t>Copying Errors</w:t>
            </w:r>
            <w:r>
              <w:rPr>
                <w:sz w:val="18"/>
                <w:szCs w:val="18"/>
              </w:rPr>
              <w:t xml:space="preserve"> </w:t>
            </w:r>
          </w:p>
        </w:tc>
        <w:tc>
          <w:tcPr>
            <w:tcW w:w="2016" w:type="dxa"/>
            <w:shd w:val="clear" w:color="auto" w:fill="F2F2F2" w:themeFill="background1" w:themeFillShade="F2"/>
          </w:tcPr>
          <w:p w14:paraId="58747E0C" w14:textId="45918208"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0.22 (0.</w:t>
            </w:r>
            <w:r w:rsidR="00443230">
              <w:rPr>
                <w:sz w:val="18"/>
                <w:szCs w:val="18"/>
              </w:rPr>
              <w:t>58) [0-4]</w:t>
            </w:r>
          </w:p>
        </w:tc>
        <w:tc>
          <w:tcPr>
            <w:tcW w:w="2126" w:type="dxa"/>
          </w:tcPr>
          <w:p w14:paraId="0814800F" w14:textId="3C1D8FEF"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0.27 (0.65) [0-4]</w:t>
            </w:r>
          </w:p>
        </w:tc>
        <w:tc>
          <w:tcPr>
            <w:tcW w:w="2126" w:type="dxa"/>
          </w:tcPr>
          <w:p w14:paraId="15816FEE" w14:textId="43D99992"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0.16 (0.51) [0-3]</w:t>
            </w:r>
          </w:p>
        </w:tc>
        <w:tc>
          <w:tcPr>
            <w:tcW w:w="1276" w:type="dxa"/>
            <w:shd w:val="clear" w:color="auto" w:fill="FFC000"/>
          </w:tcPr>
          <w:p w14:paraId="21AFC4F2" w14:textId="39BED70F"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r w:rsidR="00944DA2" w:rsidRPr="00897CE1" w14:paraId="064D1B91" w14:textId="77777777" w:rsidTr="00C21BE3">
        <w:trPr>
          <w:trHeight w:val="58"/>
        </w:trPr>
        <w:tc>
          <w:tcPr>
            <w:cnfStyle w:val="001000000000" w:firstRow="0" w:lastRow="0" w:firstColumn="1" w:lastColumn="0" w:oddVBand="0" w:evenVBand="0" w:oddHBand="0" w:evenHBand="0" w:firstRowFirstColumn="0" w:firstRowLastColumn="0" w:lastRowFirstColumn="0" w:lastRowLastColumn="0"/>
            <w:tcW w:w="2096" w:type="dxa"/>
          </w:tcPr>
          <w:p w14:paraId="34E81A1F" w14:textId="77777777" w:rsidR="00944DA2" w:rsidRPr="00165A5A" w:rsidRDefault="00944DA2" w:rsidP="00DE5EBB">
            <w:pPr>
              <w:rPr>
                <w:sz w:val="18"/>
                <w:szCs w:val="18"/>
              </w:rPr>
            </w:pPr>
            <w:r>
              <w:rPr>
                <w:sz w:val="18"/>
                <w:szCs w:val="18"/>
              </w:rPr>
              <w:t>Mean z-Score</w:t>
            </w:r>
          </w:p>
        </w:tc>
        <w:tc>
          <w:tcPr>
            <w:tcW w:w="2016" w:type="dxa"/>
            <w:shd w:val="clear" w:color="auto" w:fill="F2F2F2" w:themeFill="background1" w:themeFillShade="F2"/>
          </w:tcPr>
          <w:p w14:paraId="473ED66D" w14:textId="782BB871"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 (0.25) [-0.75-1.99]</w:t>
            </w:r>
          </w:p>
        </w:tc>
        <w:tc>
          <w:tcPr>
            <w:tcW w:w="2126" w:type="dxa"/>
          </w:tcPr>
          <w:p w14:paraId="50B4F228" w14:textId="2BEC91B5"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 (0.14) [-0.64-0.09]</w:t>
            </w:r>
          </w:p>
        </w:tc>
        <w:tc>
          <w:tcPr>
            <w:tcW w:w="2126" w:type="dxa"/>
          </w:tcPr>
          <w:p w14:paraId="48BACB36" w14:textId="6ABC4963"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-0.51 (0.32) [-0.75-1.99]</w:t>
            </w:r>
          </w:p>
        </w:tc>
        <w:tc>
          <w:tcPr>
            <w:tcW w:w="1276" w:type="dxa"/>
            <w:shd w:val="clear" w:color="auto" w:fill="FFC000"/>
          </w:tcPr>
          <w:p w14:paraId="4112B8EC" w14:textId="40B9E136"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rPr>
            </w:pPr>
          </w:p>
        </w:tc>
      </w:tr>
      <w:tr w:rsidR="00944DA2" w:rsidRPr="00897CE1" w14:paraId="0E5AF643"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57273762" w14:textId="77777777" w:rsidR="00944DA2" w:rsidRPr="00165A5A" w:rsidRDefault="00944DA2"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shd w:val="clear" w:color="auto" w:fill="F2F2F2" w:themeFill="background1" w:themeFillShade="F2"/>
          </w:tcPr>
          <w:p w14:paraId="16847CCD" w14:textId="300E29BB"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15</w:t>
            </w:r>
          </w:p>
        </w:tc>
        <w:tc>
          <w:tcPr>
            <w:tcW w:w="2126" w:type="dxa"/>
          </w:tcPr>
          <w:p w14:paraId="73B481E9" w14:textId="2A63C6CC"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c>
          <w:tcPr>
            <w:tcW w:w="2126" w:type="dxa"/>
          </w:tcPr>
          <w:p w14:paraId="6EE8C5BF" w14:textId="50CE4E1C"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276" w:type="dxa"/>
            <w:shd w:val="clear" w:color="auto" w:fill="FFC000"/>
          </w:tcPr>
          <w:p w14:paraId="72F72532" w14:textId="46CB408D"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bl>
    <w:p w14:paraId="51D3351B" w14:textId="157D4EF2" w:rsidR="00E43438" w:rsidRDefault="00E43438" w:rsidP="0089785B">
      <w:pPr>
        <w:rPr>
          <w:sz w:val="18"/>
          <w:szCs w:val="18"/>
          <w:lang w:val="en-US"/>
        </w:rPr>
      </w:pPr>
      <w:r>
        <w:br/>
      </w:r>
      <w:r w:rsidRPr="00A91C22">
        <w:rPr>
          <w:sz w:val="18"/>
          <w:szCs w:val="18"/>
          <w:lang w:val="en-US"/>
        </w:rPr>
        <w:t xml:space="preserve">Results are given as either number of patients or mean (standard deviation) [range]. The lesion volume was computed for the </w:t>
      </w:r>
      <w:proofErr w:type="spellStart"/>
      <w:r w:rsidRPr="00A91C22">
        <w:rPr>
          <w:sz w:val="18"/>
          <w:szCs w:val="18"/>
          <w:lang w:val="en-US"/>
        </w:rPr>
        <w:t>normalised</w:t>
      </w:r>
      <w:proofErr w:type="spellEnd"/>
      <w:r w:rsidRPr="00A91C22">
        <w:rPr>
          <w:sz w:val="18"/>
          <w:szCs w:val="18"/>
          <w:lang w:val="en-US"/>
        </w:rPr>
        <w:t xml:space="preserve"> lesion in MNI space. For the calculation of p-values, it was first confirmed that the samples had equal variances and then either an equal variances t-test (‘a’, for continuous variables) or a Chi</w:t>
      </w:r>
      <w:r w:rsidRPr="00A91C22">
        <w:rPr>
          <w:sz w:val="18"/>
          <w:szCs w:val="18"/>
          <w:vertAlign w:val="superscript"/>
          <w:lang w:val="en-US"/>
        </w:rPr>
        <w:t xml:space="preserve">2 </w:t>
      </w:r>
      <w:r w:rsidRPr="00A91C22">
        <w:rPr>
          <w:sz w:val="18"/>
          <w:szCs w:val="18"/>
          <w:lang w:val="en-US"/>
        </w:rPr>
        <w:t xml:space="preserve">test (‘b’, for categorical variables) was calculated. p-values &lt; 0.05 </w:t>
      </w:r>
      <w:r>
        <w:rPr>
          <w:sz w:val="18"/>
          <w:szCs w:val="18"/>
          <w:lang w:val="en-US"/>
        </w:rPr>
        <w:t>are</w:t>
      </w:r>
      <w:r w:rsidRPr="00A91C22">
        <w:rPr>
          <w:sz w:val="18"/>
          <w:szCs w:val="18"/>
          <w:lang w:val="en-US"/>
        </w:rPr>
        <w:t xml:space="preserve"> considered significant</w:t>
      </w:r>
      <w:r>
        <w:rPr>
          <w:sz w:val="18"/>
          <w:szCs w:val="18"/>
          <w:lang w:val="en-US"/>
        </w:rPr>
        <w:t xml:space="preserve"> and highlighted in bold</w:t>
      </w:r>
      <w:r w:rsidRPr="00A91C22">
        <w:rPr>
          <w:sz w:val="18"/>
          <w:szCs w:val="18"/>
          <w:lang w:val="en-US"/>
        </w:rPr>
        <w:t>.</w:t>
      </w:r>
      <w:r w:rsidRPr="00A91C22">
        <w:rPr>
          <w:sz w:val="18"/>
          <w:szCs w:val="18"/>
          <w:lang w:val="en-US"/>
        </w:rPr>
        <w:br/>
        <w:t xml:space="preserve">Abbreviations: </w:t>
      </w:r>
      <w:r w:rsidRPr="00A91C22">
        <w:rPr>
          <w:i/>
          <w:iCs/>
          <w:sz w:val="18"/>
          <w:szCs w:val="18"/>
          <w:lang w:val="en-US"/>
        </w:rPr>
        <w:t>N</w:t>
      </w:r>
      <w:r w:rsidRPr="00A91C22">
        <w:rPr>
          <w:sz w:val="18"/>
          <w:szCs w:val="18"/>
          <w:lang w:val="en-US"/>
        </w:rPr>
        <w:t xml:space="preserve"> – Number of patients</w:t>
      </w:r>
      <w:r>
        <w:rPr>
          <w:sz w:val="18"/>
          <w:szCs w:val="18"/>
          <w:lang w:val="en-US"/>
        </w:rPr>
        <w:t xml:space="preserve">, </w:t>
      </w:r>
      <w:r w:rsidRPr="00196F92">
        <w:rPr>
          <w:i/>
          <w:sz w:val="18"/>
          <w:szCs w:val="18"/>
          <w:lang w:val="en-US"/>
        </w:rPr>
        <w:t>ACA</w:t>
      </w:r>
      <w:r>
        <w:rPr>
          <w:sz w:val="18"/>
          <w:szCs w:val="18"/>
          <w:lang w:val="en-US"/>
        </w:rPr>
        <w:t xml:space="preserve"> – Anterior Cerebral Artery, </w:t>
      </w:r>
      <w:r w:rsidRPr="00196F92">
        <w:rPr>
          <w:i/>
          <w:sz w:val="18"/>
          <w:szCs w:val="18"/>
          <w:lang w:val="en-US"/>
        </w:rPr>
        <w:t>MCA</w:t>
      </w:r>
      <w:r>
        <w:rPr>
          <w:sz w:val="18"/>
          <w:szCs w:val="18"/>
          <w:lang w:val="en-US"/>
        </w:rPr>
        <w:t xml:space="preserve"> – Medial Cerebral Artery, </w:t>
      </w:r>
      <w:r w:rsidRPr="00196F92">
        <w:rPr>
          <w:i/>
          <w:sz w:val="18"/>
          <w:szCs w:val="18"/>
          <w:lang w:val="en-US"/>
        </w:rPr>
        <w:t>PCA</w:t>
      </w:r>
      <w:r>
        <w:rPr>
          <w:sz w:val="18"/>
          <w:szCs w:val="18"/>
          <w:lang w:val="en-US"/>
        </w:rPr>
        <w:t xml:space="preserve"> – Posterior Cerebral Artery, </w:t>
      </w:r>
      <w:r w:rsidRPr="00A91C22">
        <w:rPr>
          <w:i/>
          <w:iCs/>
          <w:sz w:val="18"/>
          <w:szCs w:val="18"/>
          <w:lang w:val="en-US"/>
        </w:rPr>
        <w:t>CoC</w:t>
      </w:r>
      <w:r w:rsidRPr="00A91C22">
        <w:rPr>
          <w:sz w:val="18"/>
          <w:szCs w:val="18"/>
          <w:lang w:val="en-US"/>
        </w:rPr>
        <w:t xml:space="preserve"> – Centre of Cancellation (</w:t>
      </w:r>
      <w:proofErr w:type="spellStart"/>
      <w:r>
        <w:fldChar w:fldCharType="begin"/>
      </w:r>
      <w:r>
        <w:instrText xml:space="preserve"> HYPERLINK \l "rordenkarnath2010" </w:instrText>
      </w:r>
      <w:r>
        <w:fldChar w:fldCharType="separate"/>
      </w:r>
      <w:r w:rsidRPr="00A91C22">
        <w:rPr>
          <w:rStyle w:val="Hyperlink"/>
          <w:rFonts w:ascii="Ebrima" w:hAnsi="Ebrima"/>
          <w:sz w:val="18"/>
          <w:szCs w:val="18"/>
          <w:lang w:val="en-US"/>
        </w:rPr>
        <w:t>Rorden</w:t>
      </w:r>
      <w:proofErr w:type="spellEnd"/>
      <w:r w:rsidRPr="00A91C22">
        <w:rPr>
          <w:rStyle w:val="Hyperlink"/>
          <w:rFonts w:ascii="Ebrima" w:hAnsi="Ebrima"/>
          <w:sz w:val="18"/>
          <w:szCs w:val="18"/>
          <w:lang w:val="en-US"/>
        </w:rPr>
        <w:t xml:space="preserve"> &amp; </w:t>
      </w:r>
      <w:proofErr w:type="spellStart"/>
      <w:r w:rsidRPr="00A91C22">
        <w:rPr>
          <w:rStyle w:val="Hyperlink"/>
          <w:rFonts w:ascii="Ebrima" w:hAnsi="Ebrima"/>
          <w:sz w:val="18"/>
          <w:szCs w:val="18"/>
          <w:lang w:val="en-US"/>
        </w:rPr>
        <w:t>Karnath</w:t>
      </w:r>
      <w:proofErr w:type="spellEnd"/>
      <w:r w:rsidRPr="00A91C22">
        <w:rPr>
          <w:rStyle w:val="Hyperlink"/>
          <w:rFonts w:ascii="Ebrima" w:hAnsi="Ebrima"/>
          <w:sz w:val="18"/>
          <w:szCs w:val="18"/>
          <w:lang w:val="en-US"/>
        </w:rPr>
        <w:t>, 2010</w:t>
      </w:r>
      <w:r>
        <w:rPr>
          <w:rStyle w:val="Hyperlink"/>
          <w:rFonts w:ascii="Ebrima" w:hAnsi="Ebrima"/>
          <w:sz w:val="18"/>
          <w:szCs w:val="18"/>
          <w:lang w:val="en-US"/>
        </w:rPr>
        <w:fldChar w:fldCharType="end"/>
      </w:r>
      <w:r>
        <w:rPr>
          <w:sz w:val="18"/>
          <w:szCs w:val="18"/>
          <w:lang w:val="en-US"/>
        </w:rPr>
        <w:t>)</w:t>
      </w:r>
    </w:p>
    <w:p w14:paraId="034A679E" w14:textId="77777777" w:rsidR="00A60F05" w:rsidRPr="00A60F05" w:rsidRDefault="00A60F05" w:rsidP="0089785B">
      <w:pPr>
        <w:rPr>
          <w:sz w:val="18"/>
          <w:szCs w:val="18"/>
          <w:lang w:val="en-US"/>
        </w:rPr>
      </w:pPr>
    </w:p>
    <w:p w14:paraId="57E35D34" w14:textId="77777777" w:rsidR="00EB2AB6" w:rsidRDefault="00EB2AB6">
      <w:pPr>
        <w:rPr>
          <w:b/>
          <w:bCs/>
        </w:rPr>
      </w:pPr>
      <w:bookmarkStart w:id="451" w:name="tableS02"/>
      <w:r>
        <w:rPr>
          <w:b/>
          <w:bCs/>
        </w:rPr>
        <w:br w:type="page"/>
      </w:r>
    </w:p>
    <w:p w14:paraId="3955CF96" w14:textId="4A952CC5" w:rsidR="00A72E7A" w:rsidRPr="009C731D" w:rsidRDefault="003F28FA" w:rsidP="0089785B">
      <w:r>
        <w:rPr>
          <w:b/>
          <w:bCs/>
        </w:rPr>
        <w:lastRenderedPageBreak/>
        <w:t>Supplementary</w:t>
      </w:r>
      <w:r w:rsidR="008D0B96">
        <w:rPr>
          <w:b/>
          <w:bCs/>
        </w:rPr>
        <w:t xml:space="preserve"> </w:t>
      </w:r>
      <w:r w:rsidR="006D5155">
        <w:rPr>
          <w:b/>
          <w:bCs/>
        </w:rPr>
        <w:t>Table</w:t>
      </w:r>
      <w:r w:rsidR="00A72E7A" w:rsidRPr="009C731D">
        <w:rPr>
          <w:b/>
          <w:bCs/>
        </w:rPr>
        <w:t xml:space="preserve"> </w:t>
      </w:r>
      <w:r w:rsidR="008D0B96">
        <w:rPr>
          <w:b/>
          <w:bCs/>
        </w:rPr>
        <w:t>2</w:t>
      </w:r>
      <w:r w:rsidR="00A72E7A" w:rsidRPr="009C731D">
        <w:rPr>
          <w:b/>
          <w:bCs/>
        </w:rPr>
        <w:t>:</w:t>
      </w:r>
      <w:r w:rsidR="00A72E7A" w:rsidRPr="009C731D">
        <w:t xml:space="preserve"> </w:t>
      </w:r>
      <w:commentRangeStart w:id="452"/>
      <w:r w:rsidR="009C731D" w:rsidRPr="009C731D">
        <w:t xml:space="preserve">Used Scan Modalities </w:t>
      </w:r>
      <w:commentRangeEnd w:id="452"/>
      <w:r w:rsidR="00845A98">
        <w:rPr>
          <w:rStyle w:val="Kommentarzeichen"/>
        </w:rPr>
        <w:commentReference w:id="452"/>
      </w:r>
      <w:r w:rsidR="009C731D" w:rsidRPr="009C731D">
        <w:t>for all patients</w:t>
      </w:r>
    </w:p>
    <w:bookmarkEnd w:id="451"/>
    <w:tbl>
      <w:tblPr>
        <w:tblStyle w:val="EinfacheTabelle2"/>
        <w:tblW w:w="9640" w:type="dxa"/>
        <w:tblInd w:w="-284" w:type="dxa"/>
        <w:tblLook w:val="04A0" w:firstRow="1" w:lastRow="0" w:firstColumn="1" w:lastColumn="0" w:noHBand="0" w:noVBand="1"/>
      </w:tblPr>
      <w:tblGrid>
        <w:gridCol w:w="2096"/>
        <w:gridCol w:w="2583"/>
        <w:gridCol w:w="2409"/>
        <w:gridCol w:w="2552"/>
      </w:tblGrid>
      <w:tr w:rsidR="009C731D" w:rsidRPr="00165A5A" w14:paraId="72332D14" w14:textId="77777777" w:rsidTr="009C73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3FC774B" w14:textId="77777777" w:rsidR="009C731D" w:rsidRPr="00165A5A" w:rsidRDefault="009C731D" w:rsidP="00DE5EBB">
            <w:pPr>
              <w:jc w:val="center"/>
              <w:rPr>
                <w:sz w:val="18"/>
                <w:szCs w:val="18"/>
              </w:rPr>
            </w:pPr>
          </w:p>
        </w:tc>
        <w:tc>
          <w:tcPr>
            <w:tcW w:w="2583" w:type="dxa"/>
            <w:shd w:val="clear" w:color="auto" w:fill="F2F2F2" w:themeFill="background1" w:themeFillShade="F2"/>
          </w:tcPr>
          <w:p w14:paraId="37796E8F" w14:textId="6BA54DD9"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w:t>
            </w:r>
            <w:r>
              <w:rPr>
                <w:sz w:val="18"/>
                <w:szCs w:val="18"/>
              </w:rPr>
              <w:t xml:space="preserve"> = 206)</w:t>
            </w:r>
          </w:p>
        </w:tc>
        <w:tc>
          <w:tcPr>
            <w:tcW w:w="2409" w:type="dxa"/>
          </w:tcPr>
          <w:p w14:paraId="48933698" w14:textId="060066D2"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103</w:t>
            </w:r>
            <w:r w:rsidRPr="00165A5A">
              <w:rPr>
                <w:sz w:val="18"/>
                <w:szCs w:val="18"/>
              </w:rPr>
              <w:t>)</w:t>
            </w:r>
          </w:p>
        </w:tc>
        <w:tc>
          <w:tcPr>
            <w:tcW w:w="2552" w:type="dxa"/>
          </w:tcPr>
          <w:p w14:paraId="52A24C78" w14:textId="54907C19"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103</w:t>
            </w:r>
            <w:r w:rsidRPr="00165A5A">
              <w:rPr>
                <w:sz w:val="18"/>
                <w:szCs w:val="18"/>
              </w:rPr>
              <w:t>)</w:t>
            </w:r>
          </w:p>
        </w:tc>
      </w:tr>
      <w:tr w:rsidR="009C731D" w:rsidRPr="00897CE1" w14:paraId="18159A0A" w14:textId="77777777" w:rsidTr="009C7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0554331" w14:textId="310831BB" w:rsidR="009C731D" w:rsidRPr="00165A5A" w:rsidRDefault="009C731D" w:rsidP="00DE5EBB">
            <w:pPr>
              <w:rPr>
                <w:sz w:val="18"/>
                <w:szCs w:val="18"/>
              </w:rPr>
            </w:pPr>
            <w:r>
              <w:rPr>
                <w:sz w:val="18"/>
                <w:szCs w:val="18"/>
              </w:rPr>
              <w:t>CT</w:t>
            </w:r>
          </w:p>
        </w:tc>
        <w:tc>
          <w:tcPr>
            <w:tcW w:w="2583" w:type="dxa"/>
            <w:shd w:val="clear" w:color="auto" w:fill="F2F2F2" w:themeFill="background1" w:themeFillShade="F2"/>
          </w:tcPr>
          <w:p w14:paraId="51FF6A11" w14:textId="6801A0FE"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98</w:t>
            </w:r>
          </w:p>
        </w:tc>
        <w:tc>
          <w:tcPr>
            <w:tcW w:w="2409" w:type="dxa"/>
          </w:tcPr>
          <w:p w14:paraId="4E950204" w14:textId="480EDF12"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57</w:t>
            </w:r>
          </w:p>
        </w:tc>
        <w:tc>
          <w:tcPr>
            <w:tcW w:w="2552" w:type="dxa"/>
          </w:tcPr>
          <w:p w14:paraId="457B2640" w14:textId="2FA8191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41</w:t>
            </w:r>
          </w:p>
        </w:tc>
      </w:tr>
      <w:tr w:rsidR="009C731D" w:rsidRPr="00897CE1" w14:paraId="70B02798" w14:textId="77777777" w:rsidTr="009C731D">
        <w:tc>
          <w:tcPr>
            <w:cnfStyle w:val="001000000000" w:firstRow="0" w:lastRow="0" w:firstColumn="1" w:lastColumn="0" w:oddVBand="0" w:evenVBand="0" w:oddHBand="0" w:evenHBand="0" w:firstRowFirstColumn="0" w:firstRowLastColumn="0" w:lastRowFirstColumn="0" w:lastRowLastColumn="0"/>
            <w:tcW w:w="2096" w:type="dxa"/>
          </w:tcPr>
          <w:p w14:paraId="0FC34302" w14:textId="310AFB06" w:rsidR="009C731D" w:rsidRPr="00165A5A" w:rsidRDefault="009C731D" w:rsidP="00DE5EBB">
            <w:pPr>
              <w:rPr>
                <w:sz w:val="18"/>
                <w:szCs w:val="18"/>
              </w:rPr>
            </w:pPr>
            <w:r>
              <w:rPr>
                <w:sz w:val="18"/>
                <w:szCs w:val="18"/>
              </w:rPr>
              <w:t>T2FLAIR</w:t>
            </w:r>
          </w:p>
        </w:tc>
        <w:tc>
          <w:tcPr>
            <w:tcW w:w="2583" w:type="dxa"/>
            <w:shd w:val="clear" w:color="auto" w:fill="F2F2F2" w:themeFill="background1" w:themeFillShade="F2"/>
          </w:tcPr>
          <w:p w14:paraId="50EE613E" w14:textId="05F82104"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54</w:t>
            </w:r>
          </w:p>
        </w:tc>
        <w:tc>
          <w:tcPr>
            <w:tcW w:w="2409" w:type="dxa"/>
          </w:tcPr>
          <w:p w14:paraId="6415663B" w14:textId="660651F1"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24</w:t>
            </w:r>
          </w:p>
        </w:tc>
        <w:tc>
          <w:tcPr>
            <w:tcW w:w="2552" w:type="dxa"/>
          </w:tcPr>
          <w:p w14:paraId="23FFD60E" w14:textId="79CCE2E3"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30</w:t>
            </w:r>
          </w:p>
        </w:tc>
      </w:tr>
      <w:tr w:rsidR="009C731D" w:rsidRPr="00897CE1" w14:paraId="42EC01FD" w14:textId="77777777" w:rsidTr="009C7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0EBE59C" w14:textId="609640F6" w:rsidR="009C731D" w:rsidRPr="00165A5A" w:rsidRDefault="009C731D" w:rsidP="00DE5EBB">
            <w:pPr>
              <w:rPr>
                <w:sz w:val="18"/>
                <w:szCs w:val="18"/>
              </w:rPr>
            </w:pPr>
            <w:r>
              <w:rPr>
                <w:sz w:val="18"/>
                <w:szCs w:val="18"/>
              </w:rPr>
              <w:t>T2FLAIR + T1</w:t>
            </w:r>
          </w:p>
        </w:tc>
        <w:tc>
          <w:tcPr>
            <w:tcW w:w="2583" w:type="dxa"/>
            <w:shd w:val="clear" w:color="auto" w:fill="F2F2F2" w:themeFill="background1" w:themeFillShade="F2"/>
          </w:tcPr>
          <w:p w14:paraId="64D46105" w14:textId="760C3493"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w:t>
            </w:r>
          </w:p>
        </w:tc>
        <w:tc>
          <w:tcPr>
            <w:tcW w:w="2409" w:type="dxa"/>
          </w:tcPr>
          <w:p w14:paraId="429AE45E" w14:textId="4D49EC4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w:t>
            </w:r>
          </w:p>
        </w:tc>
        <w:tc>
          <w:tcPr>
            <w:tcW w:w="2552" w:type="dxa"/>
          </w:tcPr>
          <w:p w14:paraId="4B37C509" w14:textId="27FA49D1"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r>
      <w:tr w:rsidR="009C731D" w:rsidRPr="00897CE1" w14:paraId="67D05FFC" w14:textId="77777777" w:rsidTr="009C731D">
        <w:tc>
          <w:tcPr>
            <w:cnfStyle w:val="001000000000" w:firstRow="0" w:lastRow="0" w:firstColumn="1" w:lastColumn="0" w:oddVBand="0" w:evenVBand="0" w:oddHBand="0" w:evenHBand="0" w:firstRowFirstColumn="0" w:firstRowLastColumn="0" w:lastRowFirstColumn="0" w:lastRowLastColumn="0"/>
            <w:tcW w:w="2096" w:type="dxa"/>
          </w:tcPr>
          <w:p w14:paraId="73151A61" w14:textId="664A9C77" w:rsidR="009C731D" w:rsidRPr="00165A5A" w:rsidRDefault="009C731D" w:rsidP="00DE5EBB">
            <w:pPr>
              <w:rPr>
                <w:sz w:val="18"/>
                <w:szCs w:val="18"/>
              </w:rPr>
            </w:pPr>
            <w:r>
              <w:rPr>
                <w:sz w:val="18"/>
                <w:szCs w:val="18"/>
              </w:rPr>
              <w:t>DWI</w:t>
            </w:r>
          </w:p>
        </w:tc>
        <w:tc>
          <w:tcPr>
            <w:tcW w:w="2583" w:type="dxa"/>
            <w:shd w:val="clear" w:color="auto" w:fill="F2F2F2" w:themeFill="background1" w:themeFillShade="F2"/>
          </w:tcPr>
          <w:p w14:paraId="0BA1E26B" w14:textId="2B1FBF74"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18</w:t>
            </w:r>
          </w:p>
        </w:tc>
        <w:tc>
          <w:tcPr>
            <w:tcW w:w="2409" w:type="dxa"/>
          </w:tcPr>
          <w:p w14:paraId="5C77DAFE" w14:textId="7C00978F"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w:t>
            </w:r>
          </w:p>
        </w:tc>
        <w:tc>
          <w:tcPr>
            <w:tcW w:w="2552" w:type="dxa"/>
          </w:tcPr>
          <w:p w14:paraId="7D191DFB" w14:textId="06BABBDA"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10</w:t>
            </w:r>
          </w:p>
        </w:tc>
      </w:tr>
      <w:tr w:rsidR="009C731D" w:rsidRPr="00897CE1" w14:paraId="6FCA1BC3" w14:textId="77777777" w:rsidTr="009C7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FFF251B" w14:textId="6D47447A" w:rsidR="009C731D" w:rsidRPr="00165A5A" w:rsidRDefault="009C731D" w:rsidP="00DE5EBB">
            <w:pPr>
              <w:rPr>
                <w:sz w:val="18"/>
                <w:szCs w:val="18"/>
              </w:rPr>
            </w:pPr>
            <w:r>
              <w:rPr>
                <w:sz w:val="18"/>
                <w:szCs w:val="18"/>
              </w:rPr>
              <w:t>DWI + T1</w:t>
            </w:r>
            <w:r w:rsidRPr="00165A5A">
              <w:rPr>
                <w:sz w:val="18"/>
                <w:szCs w:val="18"/>
              </w:rPr>
              <w:t xml:space="preserve"> </w:t>
            </w:r>
          </w:p>
        </w:tc>
        <w:tc>
          <w:tcPr>
            <w:tcW w:w="2583" w:type="dxa"/>
            <w:shd w:val="clear" w:color="auto" w:fill="F2F2F2" w:themeFill="background1" w:themeFillShade="F2"/>
          </w:tcPr>
          <w:p w14:paraId="3A3F5F7D" w14:textId="5FC036F9"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19</w:t>
            </w:r>
          </w:p>
        </w:tc>
        <w:tc>
          <w:tcPr>
            <w:tcW w:w="2409" w:type="dxa"/>
          </w:tcPr>
          <w:p w14:paraId="2C3F20B8" w14:textId="6C09E7D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2552" w:type="dxa"/>
          </w:tcPr>
          <w:p w14:paraId="0CD6F250" w14:textId="28E3109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w:t>
            </w:r>
          </w:p>
        </w:tc>
      </w:tr>
      <w:tr w:rsidR="009C731D" w:rsidRPr="00897CE1" w14:paraId="0E186DA7" w14:textId="77777777" w:rsidTr="009C731D">
        <w:tc>
          <w:tcPr>
            <w:cnfStyle w:val="001000000000" w:firstRow="0" w:lastRow="0" w:firstColumn="1" w:lastColumn="0" w:oddVBand="0" w:evenVBand="0" w:oddHBand="0" w:evenHBand="0" w:firstRowFirstColumn="0" w:firstRowLastColumn="0" w:lastRowFirstColumn="0" w:lastRowLastColumn="0"/>
            <w:tcW w:w="2096" w:type="dxa"/>
          </w:tcPr>
          <w:p w14:paraId="3797EBA5" w14:textId="0A4F09F1" w:rsidR="009C731D" w:rsidRPr="00165A5A" w:rsidRDefault="009C731D" w:rsidP="00DE5EBB">
            <w:pPr>
              <w:rPr>
                <w:sz w:val="18"/>
                <w:szCs w:val="18"/>
              </w:rPr>
            </w:pPr>
            <w:r>
              <w:rPr>
                <w:sz w:val="18"/>
                <w:szCs w:val="18"/>
              </w:rPr>
              <w:t>DWI + T2FLAIR</w:t>
            </w:r>
          </w:p>
        </w:tc>
        <w:tc>
          <w:tcPr>
            <w:tcW w:w="2583" w:type="dxa"/>
            <w:shd w:val="clear" w:color="auto" w:fill="F2F2F2" w:themeFill="background1" w:themeFillShade="F2"/>
          </w:tcPr>
          <w:p w14:paraId="5A37F0AE" w14:textId="2A004A52"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w:t>
            </w:r>
          </w:p>
        </w:tc>
        <w:tc>
          <w:tcPr>
            <w:tcW w:w="2409" w:type="dxa"/>
          </w:tcPr>
          <w:p w14:paraId="2F1937F3" w14:textId="683000FB"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w:t>
            </w:r>
          </w:p>
        </w:tc>
        <w:tc>
          <w:tcPr>
            <w:tcW w:w="2552" w:type="dxa"/>
          </w:tcPr>
          <w:p w14:paraId="75843EF7" w14:textId="14A28B2E"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w:t>
            </w:r>
          </w:p>
        </w:tc>
      </w:tr>
    </w:tbl>
    <w:p w14:paraId="570D6C03" w14:textId="4BA2B509" w:rsidR="00430144" w:rsidRPr="00EC203E" w:rsidRDefault="00A60F05" w:rsidP="0089785B">
      <w:pPr>
        <w:rPr>
          <w:sz w:val="18"/>
          <w:szCs w:val="18"/>
          <w:lang w:val="en-US"/>
        </w:rPr>
      </w:pPr>
      <w:r>
        <w:br/>
      </w:r>
      <w:r>
        <w:rPr>
          <w:sz w:val="18"/>
          <w:szCs w:val="18"/>
          <w:lang w:val="en-US"/>
        </w:rPr>
        <w:t>Results are given as</w:t>
      </w:r>
      <w:r w:rsidRPr="00A91C22">
        <w:rPr>
          <w:sz w:val="18"/>
          <w:szCs w:val="18"/>
          <w:lang w:val="en-US"/>
        </w:rPr>
        <w:t xml:space="preserve"> number of patients</w:t>
      </w:r>
      <w:r>
        <w:rPr>
          <w:sz w:val="18"/>
          <w:szCs w:val="18"/>
          <w:lang w:val="en-US"/>
        </w:rPr>
        <w:t>.</w:t>
      </w:r>
      <w:r w:rsidR="00734638">
        <w:rPr>
          <w:sz w:val="18"/>
          <w:szCs w:val="18"/>
          <w:lang w:val="en-US"/>
        </w:rPr>
        <w:t xml:space="preserve"> </w:t>
      </w:r>
      <w:r w:rsidR="00EC203E">
        <w:rPr>
          <w:sz w:val="18"/>
          <w:szCs w:val="18"/>
          <w:lang w:val="en-US"/>
        </w:rPr>
        <w:t>MR scans were preferred over CT scans, if both modalities were available. In patients with multiple MR modalities, we preferentially used DWI if the images were acquired less than 48 hours after stroke and T2FLAIR for images that were acquired later. Abbreviations: See Appendix A.</w:t>
      </w:r>
    </w:p>
    <w:p w14:paraId="4DDD5654" w14:textId="237567F8" w:rsidR="008F1B24" w:rsidRDefault="003F28FA" w:rsidP="0089785B">
      <w:bookmarkStart w:id="453" w:name="tableS03"/>
      <w:bookmarkStart w:id="454" w:name="figureS01a"/>
      <w:r>
        <w:rPr>
          <w:b/>
        </w:rPr>
        <w:t>Supplementary</w:t>
      </w:r>
      <w:r w:rsidR="007700C1" w:rsidRPr="0009277F">
        <w:rPr>
          <w:b/>
        </w:rPr>
        <w:t xml:space="preserve"> </w:t>
      </w:r>
      <w:r w:rsidR="006D5155">
        <w:rPr>
          <w:b/>
        </w:rPr>
        <w:t>Table</w:t>
      </w:r>
      <w:r w:rsidR="007700C1" w:rsidRPr="0009277F">
        <w:rPr>
          <w:b/>
        </w:rPr>
        <w:t xml:space="preserve"> 3</w:t>
      </w:r>
      <w:r w:rsidR="007700C1">
        <w:t xml:space="preserve">: </w:t>
      </w:r>
      <w:r w:rsidR="0092609B">
        <w:t xml:space="preserve">Number </w:t>
      </w:r>
      <w:r w:rsidR="001E66E8">
        <w:t>of significant disconnections per Region at p = 0.05</w:t>
      </w:r>
    </w:p>
    <w:bookmarkEnd w:id="453"/>
    <w:tbl>
      <w:tblPr>
        <w:tblStyle w:val="EinfacheTabelle2"/>
        <w:tblW w:w="9698" w:type="dxa"/>
        <w:tblInd w:w="-284" w:type="dxa"/>
        <w:tblLook w:val="04A0" w:firstRow="1" w:lastRow="0" w:firstColumn="1" w:lastColumn="0" w:noHBand="0" w:noVBand="1"/>
      </w:tblPr>
      <w:tblGrid>
        <w:gridCol w:w="3046"/>
        <w:gridCol w:w="508"/>
        <w:gridCol w:w="1378"/>
        <w:gridCol w:w="570"/>
        <w:gridCol w:w="6"/>
        <w:gridCol w:w="1234"/>
        <w:gridCol w:w="6"/>
        <w:gridCol w:w="106"/>
        <w:gridCol w:w="644"/>
        <w:gridCol w:w="6"/>
        <w:gridCol w:w="975"/>
        <w:gridCol w:w="52"/>
        <w:gridCol w:w="6"/>
        <w:gridCol w:w="1109"/>
        <w:gridCol w:w="46"/>
        <w:gridCol w:w="6"/>
      </w:tblGrid>
      <w:tr w:rsidR="002B0A6A" w:rsidRPr="00165A5A" w14:paraId="10CB8EC6" w14:textId="77777777" w:rsidTr="00096099">
        <w:trPr>
          <w:gridAfter w:val="2"/>
          <w:cnfStyle w:val="100000000000" w:firstRow="1" w:lastRow="0" w:firstColumn="0" w:lastColumn="0" w:oddVBand="0" w:evenVBand="0" w:oddHBand="0" w:evenHBand="0" w:firstRowFirstColumn="0" w:firstRowLastColumn="0" w:lastRowFirstColumn="0" w:lastRowLastColumn="0"/>
          <w:wAfter w:w="52" w:type="dxa"/>
        </w:trPr>
        <w:tc>
          <w:tcPr>
            <w:cnfStyle w:val="001000000000" w:firstRow="0" w:lastRow="0" w:firstColumn="1" w:lastColumn="0" w:oddVBand="0" w:evenVBand="0" w:oddHBand="0" w:evenHBand="0" w:firstRowFirstColumn="0" w:firstRowLastColumn="0" w:lastRowFirstColumn="0" w:lastRowLastColumn="0"/>
            <w:tcW w:w="3046" w:type="dxa"/>
          </w:tcPr>
          <w:p w14:paraId="5B1BAFA0" w14:textId="77777777" w:rsidR="001E66E8" w:rsidRPr="00165A5A" w:rsidRDefault="001E66E8" w:rsidP="00585720">
            <w:pPr>
              <w:jc w:val="center"/>
              <w:rPr>
                <w:sz w:val="18"/>
                <w:szCs w:val="18"/>
              </w:rPr>
            </w:pPr>
          </w:p>
        </w:tc>
        <w:tc>
          <w:tcPr>
            <w:tcW w:w="1886" w:type="dxa"/>
            <w:gridSpan w:val="2"/>
            <w:shd w:val="clear" w:color="auto" w:fill="F2F2F2" w:themeFill="background1" w:themeFillShade="F2"/>
          </w:tcPr>
          <w:p w14:paraId="502D6338" w14:textId="09DF1FF0" w:rsidR="001E66E8" w:rsidRPr="00165A5A" w:rsidRDefault="001E66E8"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sidR="005123FC">
              <w:rPr>
                <w:sz w:val="18"/>
                <w:szCs w:val="18"/>
              </w:rPr>
              <w:t>893</w:t>
            </w:r>
            <w:r w:rsidRPr="00165A5A">
              <w:rPr>
                <w:sz w:val="18"/>
                <w:szCs w:val="18"/>
              </w:rPr>
              <w:t>)</w:t>
            </w:r>
          </w:p>
        </w:tc>
        <w:tc>
          <w:tcPr>
            <w:tcW w:w="1922" w:type="dxa"/>
            <w:gridSpan w:val="5"/>
          </w:tcPr>
          <w:p w14:paraId="784429DE" w14:textId="52448BDB" w:rsidR="001E66E8" w:rsidRPr="00165A5A" w:rsidRDefault="001E66E8"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00EC245F">
              <w:rPr>
                <w:sz w:val="18"/>
                <w:szCs w:val="18"/>
              </w:rPr>
              <w:br/>
            </w:r>
            <w:r w:rsidRPr="00165A5A">
              <w:rPr>
                <w:sz w:val="18"/>
                <w:szCs w:val="18"/>
              </w:rPr>
              <w:t xml:space="preserve">(N = </w:t>
            </w:r>
            <w:r w:rsidR="005123FC">
              <w:rPr>
                <w:sz w:val="18"/>
                <w:szCs w:val="18"/>
              </w:rPr>
              <w:t>205</w:t>
            </w:r>
            <w:r w:rsidRPr="00165A5A">
              <w:rPr>
                <w:sz w:val="18"/>
                <w:szCs w:val="18"/>
              </w:rPr>
              <w:t>)</w:t>
            </w:r>
          </w:p>
        </w:tc>
        <w:tc>
          <w:tcPr>
            <w:tcW w:w="1625" w:type="dxa"/>
            <w:gridSpan w:val="3"/>
          </w:tcPr>
          <w:p w14:paraId="6A071146" w14:textId="7DAD9498" w:rsidR="001E66E8" w:rsidRPr="00165A5A" w:rsidRDefault="00EC245F"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Male</w:t>
            </w:r>
            <w:r w:rsidR="001E66E8" w:rsidRPr="00165A5A">
              <w:rPr>
                <w:sz w:val="18"/>
                <w:szCs w:val="18"/>
              </w:rPr>
              <w:br/>
              <w:t xml:space="preserve">(N = </w:t>
            </w:r>
            <w:r w:rsidR="0092609B">
              <w:rPr>
                <w:sz w:val="18"/>
                <w:szCs w:val="18"/>
              </w:rPr>
              <w:t>611</w:t>
            </w:r>
            <w:r w:rsidR="001E66E8" w:rsidRPr="00165A5A">
              <w:rPr>
                <w:sz w:val="18"/>
                <w:szCs w:val="18"/>
              </w:rPr>
              <w:t>)</w:t>
            </w:r>
          </w:p>
        </w:tc>
        <w:tc>
          <w:tcPr>
            <w:tcW w:w="1167" w:type="dxa"/>
            <w:gridSpan w:val="3"/>
          </w:tcPr>
          <w:p w14:paraId="2C2E8C5D" w14:textId="77777777" w:rsidR="001E66E8" w:rsidRPr="00165A5A" w:rsidRDefault="001E66E8"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2B0A6A" w:rsidRPr="007700C1" w14:paraId="1229D5AE"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05CD2C4F" w14:textId="4FFA8A18" w:rsidR="00FE6FFD" w:rsidRPr="0032272E" w:rsidRDefault="00FE6FFD" w:rsidP="001E66E8">
            <w:pPr>
              <w:rPr>
                <w:sz w:val="18"/>
                <w:szCs w:val="18"/>
                <w:lang w:val="en-US"/>
              </w:rPr>
            </w:pPr>
            <w:r w:rsidRPr="0032272E">
              <w:rPr>
                <w:sz w:val="18"/>
                <w:szCs w:val="18"/>
              </w:rPr>
              <w:t>Amyg</w:t>
            </w:r>
            <w:r w:rsidR="00EC203E">
              <w:rPr>
                <w:sz w:val="18"/>
                <w:szCs w:val="18"/>
              </w:rPr>
              <w:t xml:space="preserve">dala </w:t>
            </w:r>
            <w:r w:rsidR="00EC203E" w:rsidRPr="00EC203E">
              <w:rPr>
                <w:b w:val="0"/>
                <w:sz w:val="16"/>
                <w:szCs w:val="18"/>
              </w:rPr>
              <w:t>(</w:t>
            </w:r>
            <w:proofErr w:type="spellStart"/>
            <w:r w:rsidR="00EC203E" w:rsidRPr="00EC203E">
              <w:rPr>
                <w:b w:val="0"/>
                <w:sz w:val="16"/>
                <w:szCs w:val="18"/>
              </w:rPr>
              <w:t>Amyg</w:t>
            </w:r>
            <w:proofErr w:type="spellEnd"/>
            <w:r w:rsidR="00EC203E" w:rsidRPr="00EC203E">
              <w:rPr>
                <w:b w:val="0"/>
                <w:sz w:val="16"/>
                <w:szCs w:val="18"/>
              </w:rPr>
              <w:t>)</w:t>
            </w:r>
          </w:p>
        </w:tc>
        <w:tc>
          <w:tcPr>
            <w:tcW w:w="508" w:type="dxa"/>
            <w:shd w:val="clear" w:color="auto" w:fill="F2F2F2" w:themeFill="background1" w:themeFillShade="F2"/>
          </w:tcPr>
          <w:p w14:paraId="0436951A" w14:textId="315CE0DC" w:rsidR="00FE6FFD" w:rsidRPr="00EC245F" w:rsidRDefault="00FE6FFD" w:rsidP="00EC245F">
            <w:pPr>
              <w:jc w:val="right"/>
              <w:cnfStyle w:val="000000100000" w:firstRow="0" w:lastRow="0" w:firstColumn="0" w:lastColumn="0" w:oddVBand="0" w:evenVBand="0" w:oddHBand="1" w:evenHBand="0" w:firstRowFirstColumn="0" w:firstRowLastColumn="0" w:lastRowFirstColumn="0" w:lastRowLastColumn="0"/>
              <w:rPr>
                <w:sz w:val="20"/>
                <w:szCs w:val="18"/>
                <w:lang w:val="en-US"/>
              </w:rPr>
            </w:pPr>
            <w:r>
              <w:rPr>
                <w:sz w:val="18"/>
                <w:szCs w:val="18"/>
                <w:lang w:val="en-US"/>
              </w:rPr>
              <w:t>12</w:t>
            </w:r>
          </w:p>
        </w:tc>
        <w:tc>
          <w:tcPr>
            <w:tcW w:w="1378" w:type="dxa"/>
            <w:shd w:val="clear" w:color="auto" w:fill="F2F2F2" w:themeFill="background1" w:themeFillShade="F2"/>
          </w:tcPr>
          <w:p w14:paraId="2B297F82" w14:textId="54433534" w:rsidR="00FE6FFD" w:rsidRPr="00EC245F" w:rsidRDefault="00FE6FFD" w:rsidP="00EC245F">
            <w:pPr>
              <w:jc w:val="right"/>
              <w:cnfStyle w:val="000000100000" w:firstRow="0" w:lastRow="0" w:firstColumn="0" w:lastColumn="0" w:oddVBand="0" w:evenVBand="0" w:oddHBand="1" w:evenHBand="0" w:firstRowFirstColumn="0" w:firstRowLastColumn="0" w:lastRowFirstColumn="0" w:lastRowLastColumn="0"/>
              <w:rPr>
                <w:sz w:val="20"/>
                <w:szCs w:val="18"/>
                <w:lang w:val="en-US"/>
              </w:rPr>
            </w:pPr>
            <w:r>
              <w:rPr>
                <w:sz w:val="18"/>
                <w:szCs w:val="18"/>
                <w:lang w:val="en-US"/>
              </w:rPr>
              <w:t>(1.34%)</w:t>
            </w:r>
          </w:p>
        </w:tc>
        <w:tc>
          <w:tcPr>
            <w:tcW w:w="570" w:type="dxa"/>
          </w:tcPr>
          <w:p w14:paraId="14DBECAA" w14:textId="28F14520"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720D77E6" w14:textId="307D9D34"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6DF94FFF"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w:t>
            </w:r>
          </w:p>
        </w:tc>
        <w:tc>
          <w:tcPr>
            <w:tcW w:w="1033" w:type="dxa"/>
            <w:gridSpan w:val="3"/>
          </w:tcPr>
          <w:p w14:paraId="09BDAC21" w14:textId="28B25679"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(1.14%)</w:t>
            </w:r>
          </w:p>
        </w:tc>
        <w:tc>
          <w:tcPr>
            <w:tcW w:w="1161" w:type="dxa"/>
            <w:gridSpan w:val="3"/>
            <w:shd w:val="clear" w:color="auto" w:fill="FFC000"/>
          </w:tcPr>
          <w:p w14:paraId="4C8129B5" w14:textId="77777777" w:rsidR="00FE6FFD" w:rsidRPr="007700C1" w:rsidRDefault="00FE6FFD" w:rsidP="00096099">
            <w:pPr>
              <w:jc w:val="left"/>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0517F2B6" w14:textId="77777777" w:rsidTr="002A4CD5">
        <w:trPr>
          <w:gridAfter w:val="1"/>
          <w:wAfter w:w="6" w:type="dxa"/>
          <w:trHeight w:val="58"/>
        </w:trPr>
        <w:tc>
          <w:tcPr>
            <w:cnfStyle w:val="001000000000" w:firstRow="0" w:lastRow="0" w:firstColumn="1" w:lastColumn="0" w:oddVBand="0" w:evenVBand="0" w:oddHBand="0" w:evenHBand="0" w:firstRowFirstColumn="0" w:firstRowLastColumn="0" w:lastRowFirstColumn="0" w:lastRowLastColumn="0"/>
            <w:tcW w:w="3046" w:type="dxa"/>
          </w:tcPr>
          <w:p w14:paraId="69F72E47" w14:textId="3D273560" w:rsidR="00FE6FFD" w:rsidRPr="0032272E" w:rsidRDefault="00EC203E" w:rsidP="001E66E8">
            <w:pPr>
              <w:rPr>
                <w:sz w:val="18"/>
                <w:szCs w:val="18"/>
              </w:rPr>
            </w:pPr>
            <w:r>
              <w:rPr>
                <w:sz w:val="18"/>
                <w:szCs w:val="18"/>
              </w:rPr>
              <w:t xml:space="preserve">Basal Ganglia </w:t>
            </w:r>
            <w:r w:rsidRPr="00EC203E">
              <w:rPr>
                <w:b w:val="0"/>
                <w:sz w:val="16"/>
                <w:szCs w:val="18"/>
              </w:rPr>
              <w:t>(BG)</w:t>
            </w:r>
          </w:p>
        </w:tc>
        <w:tc>
          <w:tcPr>
            <w:tcW w:w="508" w:type="dxa"/>
            <w:shd w:val="clear" w:color="auto" w:fill="F2F2F2" w:themeFill="background1" w:themeFillShade="F2"/>
          </w:tcPr>
          <w:p w14:paraId="2777A668" w14:textId="3A23940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rPr>
            </w:pPr>
            <w:r w:rsidRPr="0032272E">
              <w:rPr>
                <w:sz w:val="18"/>
                <w:szCs w:val="18"/>
              </w:rPr>
              <w:t>60</w:t>
            </w:r>
          </w:p>
        </w:tc>
        <w:tc>
          <w:tcPr>
            <w:tcW w:w="1378" w:type="dxa"/>
            <w:shd w:val="clear" w:color="auto" w:fill="F2F2F2" w:themeFill="background1" w:themeFillShade="F2"/>
          </w:tcPr>
          <w:p w14:paraId="4AB7513A" w14:textId="55AD6AEE"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(6.72%)</w:t>
            </w:r>
          </w:p>
        </w:tc>
        <w:tc>
          <w:tcPr>
            <w:tcW w:w="570" w:type="dxa"/>
          </w:tcPr>
          <w:p w14:paraId="045E7D47"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240" w:type="dxa"/>
            <w:gridSpan w:val="2"/>
          </w:tcPr>
          <w:p w14:paraId="75B40C70" w14:textId="10213272"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(0.96%)</w:t>
            </w:r>
          </w:p>
        </w:tc>
        <w:tc>
          <w:tcPr>
            <w:tcW w:w="756" w:type="dxa"/>
            <w:gridSpan w:val="3"/>
          </w:tcPr>
          <w:p w14:paraId="54108BB5"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w:t>
            </w:r>
          </w:p>
        </w:tc>
        <w:tc>
          <w:tcPr>
            <w:tcW w:w="1033" w:type="dxa"/>
            <w:gridSpan w:val="3"/>
          </w:tcPr>
          <w:p w14:paraId="174E13E2" w14:textId="302B5AAB"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(6.06%)</w:t>
            </w:r>
          </w:p>
        </w:tc>
        <w:tc>
          <w:tcPr>
            <w:tcW w:w="1161" w:type="dxa"/>
            <w:gridSpan w:val="3"/>
            <w:shd w:val="clear" w:color="auto" w:fill="FFC000"/>
          </w:tcPr>
          <w:p w14:paraId="295D8DDC"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18A59025"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02C6F608" w14:textId="51CBA8C6" w:rsidR="00FE6FFD" w:rsidRPr="0032272E" w:rsidRDefault="00EC203E" w:rsidP="001E66E8">
            <w:pPr>
              <w:rPr>
                <w:sz w:val="18"/>
                <w:szCs w:val="18"/>
                <w:lang w:val="en-US"/>
              </w:rPr>
            </w:pPr>
            <w:r>
              <w:rPr>
                <w:sz w:val="18"/>
                <w:szCs w:val="18"/>
              </w:rPr>
              <w:t xml:space="preserve">Fusiform Gyrus </w:t>
            </w:r>
            <w:r w:rsidRPr="00EC203E">
              <w:rPr>
                <w:b w:val="0"/>
                <w:sz w:val="16"/>
                <w:szCs w:val="18"/>
              </w:rPr>
              <w:t>(</w:t>
            </w:r>
            <w:proofErr w:type="spellStart"/>
            <w:r w:rsidRPr="00EC203E">
              <w:rPr>
                <w:b w:val="0"/>
                <w:sz w:val="16"/>
                <w:szCs w:val="18"/>
              </w:rPr>
              <w:t>FuG</w:t>
            </w:r>
            <w:proofErr w:type="spellEnd"/>
            <w:r w:rsidRPr="00EC203E">
              <w:rPr>
                <w:b w:val="0"/>
                <w:sz w:val="16"/>
                <w:szCs w:val="18"/>
              </w:rPr>
              <w:t>)</w:t>
            </w:r>
          </w:p>
        </w:tc>
        <w:tc>
          <w:tcPr>
            <w:tcW w:w="508" w:type="dxa"/>
            <w:shd w:val="clear" w:color="auto" w:fill="F2F2F2" w:themeFill="background1" w:themeFillShade="F2"/>
          </w:tcPr>
          <w:p w14:paraId="7F560402" w14:textId="01F2CF7A"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24</w:t>
            </w:r>
          </w:p>
        </w:tc>
        <w:tc>
          <w:tcPr>
            <w:tcW w:w="1378" w:type="dxa"/>
            <w:shd w:val="clear" w:color="auto" w:fill="F2F2F2" w:themeFill="background1" w:themeFillShade="F2"/>
          </w:tcPr>
          <w:p w14:paraId="25D93014" w14:textId="4A249042"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(2.69%)</w:t>
            </w:r>
          </w:p>
        </w:tc>
        <w:tc>
          <w:tcPr>
            <w:tcW w:w="570" w:type="dxa"/>
          </w:tcPr>
          <w:p w14:paraId="77D209FB"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w:t>
            </w:r>
          </w:p>
        </w:tc>
        <w:tc>
          <w:tcPr>
            <w:tcW w:w="1240" w:type="dxa"/>
            <w:gridSpan w:val="2"/>
          </w:tcPr>
          <w:p w14:paraId="18163853" w14:textId="07BE5ECC"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(0.49%)</w:t>
            </w:r>
          </w:p>
        </w:tc>
        <w:tc>
          <w:tcPr>
            <w:tcW w:w="756" w:type="dxa"/>
            <w:gridSpan w:val="3"/>
          </w:tcPr>
          <w:p w14:paraId="61868841"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w:t>
            </w:r>
          </w:p>
        </w:tc>
        <w:tc>
          <w:tcPr>
            <w:tcW w:w="1033" w:type="dxa"/>
            <w:gridSpan w:val="3"/>
          </w:tcPr>
          <w:p w14:paraId="277B9674" w14:textId="4A71A87D"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(2.94%)</w:t>
            </w:r>
          </w:p>
        </w:tc>
        <w:tc>
          <w:tcPr>
            <w:tcW w:w="1161" w:type="dxa"/>
            <w:gridSpan w:val="3"/>
            <w:shd w:val="clear" w:color="auto" w:fill="FFC000"/>
          </w:tcPr>
          <w:p w14:paraId="4B47B2DC"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7EE5B84C" w14:textId="77777777" w:rsidTr="002A4CD5">
        <w:trPr>
          <w:gridAfter w:val="1"/>
          <w:wAfter w:w="6" w:type="dxa"/>
          <w:trHeight w:val="58"/>
        </w:trPr>
        <w:tc>
          <w:tcPr>
            <w:cnfStyle w:val="001000000000" w:firstRow="0" w:lastRow="0" w:firstColumn="1" w:lastColumn="0" w:oddVBand="0" w:evenVBand="0" w:oddHBand="0" w:evenHBand="0" w:firstRowFirstColumn="0" w:firstRowLastColumn="0" w:lastRowFirstColumn="0" w:lastRowLastColumn="0"/>
            <w:tcW w:w="3046" w:type="dxa"/>
          </w:tcPr>
          <w:p w14:paraId="22979656" w14:textId="5767509B" w:rsidR="00FE6FFD" w:rsidRPr="00EC203E" w:rsidRDefault="00FE6FFD" w:rsidP="001E66E8">
            <w:pPr>
              <w:rPr>
                <w:b w:val="0"/>
                <w:sz w:val="16"/>
                <w:szCs w:val="18"/>
                <w:lang w:val="en-US"/>
              </w:rPr>
            </w:pPr>
            <w:r w:rsidRPr="0032272E">
              <w:rPr>
                <w:sz w:val="18"/>
                <w:szCs w:val="18"/>
              </w:rPr>
              <w:t>Hipp</w:t>
            </w:r>
            <w:r w:rsidR="00EC203E">
              <w:rPr>
                <w:sz w:val="18"/>
                <w:szCs w:val="18"/>
              </w:rPr>
              <w:t xml:space="preserve">ocampus </w:t>
            </w:r>
            <w:r w:rsidR="00EC203E">
              <w:rPr>
                <w:b w:val="0"/>
                <w:sz w:val="16"/>
                <w:szCs w:val="18"/>
              </w:rPr>
              <w:t>(</w:t>
            </w:r>
            <w:proofErr w:type="spellStart"/>
            <w:r w:rsidR="00EC203E">
              <w:rPr>
                <w:b w:val="0"/>
                <w:sz w:val="16"/>
                <w:szCs w:val="18"/>
              </w:rPr>
              <w:t>Hipp</w:t>
            </w:r>
            <w:proofErr w:type="spellEnd"/>
            <w:r w:rsidR="00EC203E">
              <w:rPr>
                <w:b w:val="0"/>
                <w:sz w:val="16"/>
                <w:szCs w:val="18"/>
              </w:rPr>
              <w:t>)</w:t>
            </w:r>
          </w:p>
        </w:tc>
        <w:tc>
          <w:tcPr>
            <w:tcW w:w="508" w:type="dxa"/>
            <w:shd w:val="clear" w:color="auto" w:fill="F2F2F2" w:themeFill="background1" w:themeFillShade="F2"/>
          </w:tcPr>
          <w:p w14:paraId="7336213D" w14:textId="5B0E2341"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27</w:t>
            </w:r>
          </w:p>
        </w:tc>
        <w:tc>
          <w:tcPr>
            <w:tcW w:w="1378" w:type="dxa"/>
            <w:shd w:val="clear" w:color="auto" w:fill="F2F2F2" w:themeFill="background1" w:themeFillShade="F2"/>
          </w:tcPr>
          <w:p w14:paraId="2C6F323E" w14:textId="5F7BE15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(3.02%)</w:t>
            </w:r>
          </w:p>
        </w:tc>
        <w:tc>
          <w:tcPr>
            <w:tcW w:w="570" w:type="dxa"/>
          </w:tcPr>
          <w:p w14:paraId="7CEB5116"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240" w:type="dxa"/>
            <w:gridSpan w:val="2"/>
          </w:tcPr>
          <w:p w14:paraId="40E73590" w14:textId="7590772A"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(1.46%)</w:t>
            </w:r>
          </w:p>
        </w:tc>
        <w:tc>
          <w:tcPr>
            <w:tcW w:w="756" w:type="dxa"/>
            <w:gridSpan w:val="3"/>
          </w:tcPr>
          <w:p w14:paraId="78B2ADED"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13</w:t>
            </w:r>
          </w:p>
        </w:tc>
        <w:tc>
          <w:tcPr>
            <w:tcW w:w="1033" w:type="dxa"/>
            <w:gridSpan w:val="3"/>
          </w:tcPr>
          <w:p w14:paraId="00FEA245" w14:textId="011AC99D"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(2.13%)</w:t>
            </w:r>
          </w:p>
        </w:tc>
        <w:tc>
          <w:tcPr>
            <w:tcW w:w="1161" w:type="dxa"/>
            <w:gridSpan w:val="3"/>
            <w:shd w:val="clear" w:color="auto" w:fill="FFC000"/>
          </w:tcPr>
          <w:p w14:paraId="43A3D315"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7CE342ED"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4DDC47F3" w14:textId="24BB4554" w:rsidR="00FE6FFD" w:rsidRPr="0032272E" w:rsidRDefault="00FE6FFD" w:rsidP="001E66E8">
            <w:pPr>
              <w:rPr>
                <w:b w:val="0"/>
                <w:i/>
                <w:sz w:val="18"/>
                <w:szCs w:val="18"/>
                <w:lang w:val="en-US"/>
              </w:rPr>
            </w:pPr>
            <w:r w:rsidRPr="0032272E">
              <w:rPr>
                <w:sz w:val="18"/>
                <w:szCs w:val="18"/>
              </w:rPr>
              <w:t>I</w:t>
            </w:r>
            <w:r w:rsidR="00EC203E">
              <w:rPr>
                <w:sz w:val="18"/>
                <w:szCs w:val="18"/>
              </w:rPr>
              <w:t xml:space="preserve">nferior </w:t>
            </w:r>
            <w:r w:rsidRPr="0032272E">
              <w:rPr>
                <w:sz w:val="18"/>
                <w:szCs w:val="18"/>
              </w:rPr>
              <w:t>F</w:t>
            </w:r>
            <w:r w:rsidR="00EC203E">
              <w:rPr>
                <w:sz w:val="18"/>
                <w:szCs w:val="18"/>
              </w:rPr>
              <w:t xml:space="preserve">rontal </w:t>
            </w:r>
            <w:r w:rsidRPr="0032272E">
              <w:rPr>
                <w:sz w:val="18"/>
                <w:szCs w:val="18"/>
              </w:rPr>
              <w:t>G</w:t>
            </w:r>
            <w:r w:rsidR="00EC203E">
              <w:rPr>
                <w:sz w:val="18"/>
                <w:szCs w:val="18"/>
              </w:rPr>
              <w:t xml:space="preserve">yrus </w:t>
            </w:r>
            <w:r w:rsidR="00EC203E" w:rsidRPr="00EC203E">
              <w:rPr>
                <w:b w:val="0"/>
                <w:sz w:val="16"/>
                <w:szCs w:val="18"/>
              </w:rPr>
              <w:t>(IFG)</w:t>
            </w:r>
          </w:p>
        </w:tc>
        <w:tc>
          <w:tcPr>
            <w:tcW w:w="508" w:type="dxa"/>
            <w:shd w:val="clear" w:color="auto" w:fill="F2F2F2" w:themeFill="background1" w:themeFillShade="F2"/>
          </w:tcPr>
          <w:p w14:paraId="633F4588" w14:textId="5DB2FEE9"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12</w:t>
            </w:r>
          </w:p>
        </w:tc>
        <w:tc>
          <w:tcPr>
            <w:tcW w:w="1378" w:type="dxa"/>
            <w:shd w:val="clear" w:color="auto" w:fill="F2F2F2" w:themeFill="background1" w:themeFillShade="F2"/>
          </w:tcPr>
          <w:p w14:paraId="16C1175C" w14:textId="5F472BB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(1.34%)</w:t>
            </w:r>
          </w:p>
        </w:tc>
        <w:tc>
          <w:tcPr>
            <w:tcW w:w="570" w:type="dxa"/>
          </w:tcPr>
          <w:p w14:paraId="2B0126F1" w14:textId="4DD07723"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08A9F559" w14:textId="28313D4E"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28A94A6A"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w:t>
            </w:r>
          </w:p>
        </w:tc>
        <w:tc>
          <w:tcPr>
            <w:tcW w:w="1033" w:type="dxa"/>
            <w:gridSpan w:val="3"/>
          </w:tcPr>
          <w:p w14:paraId="7B361166" w14:textId="23775660"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(0.65%)</w:t>
            </w:r>
          </w:p>
        </w:tc>
        <w:tc>
          <w:tcPr>
            <w:tcW w:w="1161" w:type="dxa"/>
            <w:gridSpan w:val="3"/>
            <w:shd w:val="clear" w:color="auto" w:fill="FFC000"/>
          </w:tcPr>
          <w:p w14:paraId="64466D7D"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b/>
                <w:sz w:val="18"/>
                <w:szCs w:val="18"/>
                <w:lang w:val="en-US"/>
              </w:rPr>
            </w:pPr>
          </w:p>
        </w:tc>
      </w:tr>
      <w:tr w:rsidR="002B0A6A" w:rsidRPr="007700C1" w14:paraId="3A7A45BC"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358B7B3B" w14:textId="6DB5F104" w:rsidR="00FE6FFD" w:rsidRPr="00EC203E" w:rsidRDefault="00EC203E" w:rsidP="001E66E8">
            <w:pPr>
              <w:rPr>
                <w:b w:val="0"/>
                <w:sz w:val="16"/>
                <w:szCs w:val="18"/>
                <w:lang w:val="en-US"/>
              </w:rPr>
            </w:pPr>
            <w:r>
              <w:rPr>
                <w:sz w:val="18"/>
                <w:szCs w:val="18"/>
              </w:rPr>
              <w:t xml:space="preserve">Insula </w:t>
            </w:r>
            <w:r>
              <w:rPr>
                <w:b w:val="0"/>
                <w:sz w:val="16"/>
                <w:szCs w:val="18"/>
              </w:rPr>
              <w:t>(Ins)</w:t>
            </w:r>
          </w:p>
        </w:tc>
        <w:tc>
          <w:tcPr>
            <w:tcW w:w="508" w:type="dxa"/>
            <w:shd w:val="clear" w:color="auto" w:fill="F2F2F2" w:themeFill="background1" w:themeFillShade="F2"/>
          </w:tcPr>
          <w:p w14:paraId="552EADD7" w14:textId="0AA013C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8</w:t>
            </w:r>
          </w:p>
        </w:tc>
        <w:tc>
          <w:tcPr>
            <w:tcW w:w="1378" w:type="dxa"/>
            <w:shd w:val="clear" w:color="auto" w:fill="F2F2F2" w:themeFill="background1" w:themeFillShade="F2"/>
          </w:tcPr>
          <w:p w14:paraId="43034719" w14:textId="425BA49E"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(0.89%)</w:t>
            </w:r>
          </w:p>
        </w:tc>
        <w:tc>
          <w:tcPr>
            <w:tcW w:w="570" w:type="dxa"/>
          </w:tcPr>
          <w:p w14:paraId="12F47FD3" w14:textId="6A939755"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6FCB5A8D" w14:textId="57142D61"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1A77ED9E"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w:t>
            </w:r>
          </w:p>
        </w:tc>
        <w:tc>
          <w:tcPr>
            <w:tcW w:w="1033" w:type="dxa"/>
            <w:gridSpan w:val="3"/>
          </w:tcPr>
          <w:p w14:paraId="675DD692" w14:textId="1CDDEFB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(1.47%)</w:t>
            </w:r>
          </w:p>
        </w:tc>
        <w:tc>
          <w:tcPr>
            <w:tcW w:w="1161" w:type="dxa"/>
            <w:gridSpan w:val="3"/>
            <w:shd w:val="clear" w:color="auto" w:fill="FFC000"/>
          </w:tcPr>
          <w:p w14:paraId="15FD88EA"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1F3BB4D1"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FD21722" w14:textId="18FE26C4" w:rsidR="00FE6FFD" w:rsidRPr="00EC203E" w:rsidRDefault="00FE6FFD" w:rsidP="001E66E8">
            <w:pPr>
              <w:rPr>
                <w:b w:val="0"/>
                <w:sz w:val="16"/>
                <w:szCs w:val="18"/>
                <w:lang w:val="en-US"/>
              </w:rPr>
            </w:pPr>
            <w:r w:rsidRPr="0032272E">
              <w:rPr>
                <w:sz w:val="18"/>
                <w:szCs w:val="18"/>
              </w:rPr>
              <w:t>I</w:t>
            </w:r>
            <w:r w:rsidR="00EC203E">
              <w:rPr>
                <w:sz w:val="18"/>
                <w:szCs w:val="18"/>
              </w:rPr>
              <w:t xml:space="preserve">nferior </w:t>
            </w:r>
            <w:r w:rsidRPr="0032272E">
              <w:rPr>
                <w:sz w:val="18"/>
                <w:szCs w:val="18"/>
              </w:rPr>
              <w:t>P</w:t>
            </w:r>
            <w:r w:rsidR="00EC203E">
              <w:rPr>
                <w:sz w:val="18"/>
                <w:szCs w:val="18"/>
              </w:rPr>
              <w:t xml:space="preserve">arietal </w:t>
            </w:r>
            <w:r w:rsidRPr="0032272E">
              <w:rPr>
                <w:sz w:val="18"/>
                <w:szCs w:val="18"/>
              </w:rPr>
              <w:t>L</w:t>
            </w:r>
            <w:r w:rsidR="00EC203E">
              <w:rPr>
                <w:sz w:val="18"/>
                <w:szCs w:val="18"/>
              </w:rPr>
              <w:t xml:space="preserve">obule </w:t>
            </w:r>
            <w:r w:rsidR="00EC203E">
              <w:rPr>
                <w:b w:val="0"/>
                <w:sz w:val="16"/>
                <w:szCs w:val="18"/>
              </w:rPr>
              <w:t>(IPL)</w:t>
            </w:r>
          </w:p>
        </w:tc>
        <w:tc>
          <w:tcPr>
            <w:tcW w:w="508" w:type="dxa"/>
            <w:shd w:val="clear" w:color="auto" w:fill="F2F2F2" w:themeFill="background1" w:themeFillShade="F2"/>
          </w:tcPr>
          <w:p w14:paraId="166F9D78" w14:textId="625D52C1"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311</w:t>
            </w:r>
          </w:p>
        </w:tc>
        <w:tc>
          <w:tcPr>
            <w:tcW w:w="1378" w:type="dxa"/>
            <w:shd w:val="clear" w:color="auto" w:fill="F2F2F2" w:themeFill="background1" w:themeFillShade="F2"/>
          </w:tcPr>
          <w:p w14:paraId="39CE6B63" w14:textId="69CC6C22"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(34.83%)</w:t>
            </w:r>
          </w:p>
        </w:tc>
        <w:tc>
          <w:tcPr>
            <w:tcW w:w="570" w:type="dxa"/>
          </w:tcPr>
          <w:p w14:paraId="4D187CC7"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57</w:t>
            </w:r>
          </w:p>
        </w:tc>
        <w:tc>
          <w:tcPr>
            <w:tcW w:w="1240" w:type="dxa"/>
            <w:gridSpan w:val="2"/>
          </w:tcPr>
          <w:p w14:paraId="3EFA8E81" w14:textId="7BEB602F"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(27.80%)</w:t>
            </w:r>
          </w:p>
        </w:tc>
        <w:tc>
          <w:tcPr>
            <w:tcW w:w="756" w:type="dxa"/>
            <w:gridSpan w:val="3"/>
          </w:tcPr>
          <w:p w14:paraId="2A889CE9"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189</w:t>
            </w:r>
          </w:p>
        </w:tc>
        <w:tc>
          <w:tcPr>
            <w:tcW w:w="1033" w:type="dxa"/>
            <w:gridSpan w:val="3"/>
          </w:tcPr>
          <w:p w14:paraId="2D39C707" w14:textId="3FE7F996"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(30.93%)</w:t>
            </w:r>
          </w:p>
        </w:tc>
        <w:tc>
          <w:tcPr>
            <w:tcW w:w="1161" w:type="dxa"/>
            <w:gridSpan w:val="3"/>
            <w:shd w:val="clear" w:color="auto" w:fill="FFC000"/>
          </w:tcPr>
          <w:p w14:paraId="1C951B0E"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3F2B2D5C"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50946967" w14:textId="6A1B213F" w:rsidR="00FE6FFD" w:rsidRPr="00EC203E" w:rsidRDefault="00FE6FFD" w:rsidP="001E66E8">
            <w:pPr>
              <w:rPr>
                <w:sz w:val="18"/>
                <w:szCs w:val="18"/>
                <w:lang w:val="en-US"/>
              </w:rPr>
            </w:pPr>
            <w:r w:rsidRPr="00EC203E">
              <w:rPr>
                <w:sz w:val="18"/>
                <w:szCs w:val="18"/>
              </w:rPr>
              <w:t>I</w:t>
            </w:r>
            <w:r w:rsidR="00EC203E" w:rsidRPr="00EC203E">
              <w:rPr>
                <w:sz w:val="18"/>
                <w:szCs w:val="18"/>
              </w:rPr>
              <w:t xml:space="preserve">nferior </w:t>
            </w:r>
            <w:r w:rsidRPr="00EC203E">
              <w:rPr>
                <w:sz w:val="18"/>
                <w:szCs w:val="18"/>
              </w:rPr>
              <w:t>T</w:t>
            </w:r>
            <w:r w:rsidR="00EC203E" w:rsidRPr="00EC203E">
              <w:rPr>
                <w:sz w:val="18"/>
                <w:szCs w:val="18"/>
              </w:rPr>
              <w:t xml:space="preserve">emporal </w:t>
            </w:r>
            <w:r w:rsidRPr="00EC203E">
              <w:rPr>
                <w:sz w:val="18"/>
                <w:szCs w:val="18"/>
              </w:rPr>
              <w:t>G</w:t>
            </w:r>
            <w:r w:rsidR="00EC203E" w:rsidRPr="00EC203E">
              <w:rPr>
                <w:sz w:val="18"/>
                <w:szCs w:val="18"/>
              </w:rPr>
              <w:t xml:space="preserve">yrus </w:t>
            </w:r>
            <w:r w:rsidR="00EC203E" w:rsidRPr="00EC203E">
              <w:rPr>
                <w:b w:val="0"/>
                <w:sz w:val="16"/>
                <w:szCs w:val="18"/>
              </w:rPr>
              <w:t>(ITG)</w:t>
            </w:r>
          </w:p>
        </w:tc>
        <w:tc>
          <w:tcPr>
            <w:tcW w:w="508" w:type="dxa"/>
            <w:shd w:val="clear" w:color="auto" w:fill="F2F2F2" w:themeFill="background1" w:themeFillShade="F2"/>
          </w:tcPr>
          <w:p w14:paraId="5E9E08A9" w14:textId="092BAC7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286</w:t>
            </w:r>
            <w:r>
              <w:rPr>
                <w:sz w:val="18"/>
                <w:szCs w:val="18"/>
              </w:rPr>
              <w:t xml:space="preserve"> </w:t>
            </w:r>
          </w:p>
        </w:tc>
        <w:tc>
          <w:tcPr>
            <w:tcW w:w="1378" w:type="dxa"/>
            <w:shd w:val="clear" w:color="auto" w:fill="F2F2F2" w:themeFill="background1" w:themeFillShade="F2"/>
          </w:tcPr>
          <w:p w14:paraId="689C6616" w14:textId="6B84297E"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(32.03%)</w:t>
            </w:r>
          </w:p>
        </w:tc>
        <w:tc>
          <w:tcPr>
            <w:tcW w:w="570" w:type="dxa"/>
          </w:tcPr>
          <w:p w14:paraId="2B57FCA5"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99</w:t>
            </w:r>
          </w:p>
        </w:tc>
        <w:tc>
          <w:tcPr>
            <w:tcW w:w="1240" w:type="dxa"/>
            <w:gridSpan w:val="2"/>
          </w:tcPr>
          <w:p w14:paraId="530559BE" w14:textId="66DB4362"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(48.29%)</w:t>
            </w:r>
          </w:p>
        </w:tc>
        <w:tc>
          <w:tcPr>
            <w:tcW w:w="756" w:type="dxa"/>
            <w:gridSpan w:val="3"/>
          </w:tcPr>
          <w:p w14:paraId="462ADFAA"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261</w:t>
            </w:r>
          </w:p>
        </w:tc>
        <w:tc>
          <w:tcPr>
            <w:tcW w:w="1033" w:type="dxa"/>
            <w:gridSpan w:val="3"/>
          </w:tcPr>
          <w:p w14:paraId="0F50C29D" w14:textId="0C81886D"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(42.72%)</w:t>
            </w:r>
          </w:p>
        </w:tc>
        <w:tc>
          <w:tcPr>
            <w:tcW w:w="1161" w:type="dxa"/>
            <w:gridSpan w:val="3"/>
            <w:shd w:val="clear" w:color="auto" w:fill="FFC000"/>
          </w:tcPr>
          <w:p w14:paraId="2846CCCA"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24118E00"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678034D" w14:textId="0855FC3B" w:rsidR="00FE6FFD" w:rsidRPr="00EC203E" w:rsidRDefault="00FE6FFD" w:rsidP="001E66E8">
            <w:pPr>
              <w:rPr>
                <w:sz w:val="18"/>
                <w:szCs w:val="18"/>
                <w:lang w:val="en-US"/>
              </w:rPr>
            </w:pPr>
            <w:r w:rsidRPr="00EC203E">
              <w:rPr>
                <w:sz w:val="18"/>
                <w:szCs w:val="18"/>
              </w:rPr>
              <w:t>L</w:t>
            </w:r>
            <w:r w:rsidR="00EC203E">
              <w:rPr>
                <w:sz w:val="18"/>
                <w:szCs w:val="18"/>
              </w:rPr>
              <w:t xml:space="preserve">ateral </w:t>
            </w:r>
            <w:r w:rsidRPr="00EC203E">
              <w:rPr>
                <w:sz w:val="18"/>
                <w:szCs w:val="18"/>
              </w:rPr>
              <w:t>Oc</w:t>
            </w:r>
            <w:r w:rsidR="00EC203E">
              <w:rPr>
                <w:sz w:val="18"/>
                <w:szCs w:val="18"/>
              </w:rPr>
              <w:t xml:space="preserve">cipital </w:t>
            </w:r>
            <w:r w:rsidRPr="00EC203E">
              <w:rPr>
                <w:sz w:val="18"/>
                <w:szCs w:val="18"/>
              </w:rPr>
              <w:t>C</w:t>
            </w:r>
            <w:r w:rsidR="00EC203E">
              <w:rPr>
                <w:sz w:val="18"/>
                <w:szCs w:val="18"/>
              </w:rPr>
              <w:t xml:space="preserve">ortex </w:t>
            </w:r>
            <w:r w:rsidR="00EC203E" w:rsidRPr="00EC203E">
              <w:rPr>
                <w:b w:val="0"/>
                <w:sz w:val="16"/>
                <w:szCs w:val="18"/>
              </w:rPr>
              <w:t>(</w:t>
            </w:r>
            <w:proofErr w:type="spellStart"/>
            <w:r w:rsidR="00EC203E" w:rsidRPr="00EC203E">
              <w:rPr>
                <w:b w:val="0"/>
                <w:sz w:val="16"/>
                <w:szCs w:val="18"/>
              </w:rPr>
              <w:t>LOcC</w:t>
            </w:r>
            <w:proofErr w:type="spellEnd"/>
            <w:r w:rsidR="00EC203E" w:rsidRPr="00EC203E">
              <w:rPr>
                <w:b w:val="0"/>
                <w:sz w:val="16"/>
                <w:szCs w:val="18"/>
              </w:rPr>
              <w:t>)</w:t>
            </w:r>
          </w:p>
        </w:tc>
        <w:tc>
          <w:tcPr>
            <w:tcW w:w="508" w:type="dxa"/>
            <w:shd w:val="clear" w:color="auto" w:fill="F2F2F2" w:themeFill="background1" w:themeFillShade="F2"/>
          </w:tcPr>
          <w:p w14:paraId="3500F121" w14:textId="2A87F368"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93</w:t>
            </w:r>
            <w:r>
              <w:rPr>
                <w:sz w:val="18"/>
                <w:szCs w:val="18"/>
              </w:rPr>
              <w:t xml:space="preserve"> </w:t>
            </w:r>
          </w:p>
        </w:tc>
        <w:tc>
          <w:tcPr>
            <w:tcW w:w="1378" w:type="dxa"/>
            <w:shd w:val="clear" w:color="auto" w:fill="F2F2F2" w:themeFill="background1" w:themeFillShade="F2"/>
          </w:tcPr>
          <w:p w14:paraId="75239BDA" w14:textId="3C91B246"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(10.41%)</w:t>
            </w:r>
          </w:p>
        </w:tc>
        <w:tc>
          <w:tcPr>
            <w:tcW w:w="570" w:type="dxa"/>
          </w:tcPr>
          <w:p w14:paraId="78F4C50E"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w:t>
            </w:r>
          </w:p>
        </w:tc>
        <w:tc>
          <w:tcPr>
            <w:tcW w:w="1240" w:type="dxa"/>
            <w:gridSpan w:val="2"/>
          </w:tcPr>
          <w:p w14:paraId="721EF633" w14:textId="78552B1B"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(4.39%)</w:t>
            </w:r>
          </w:p>
        </w:tc>
        <w:tc>
          <w:tcPr>
            <w:tcW w:w="756" w:type="dxa"/>
            <w:gridSpan w:val="3"/>
          </w:tcPr>
          <w:p w14:paraId="5DEF9693"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80</w:t>
            </w:r>
          </w:p>
        </w:tc>
        <w:tc>
          <w:tcPr>
            <w:tcW w:w="1033" w:type="dxa"/>
            <w:gridSpan w:val="3"/>
          </w:tcPr>
          <w:p w14:paraId="28D7F40C" w14:textId="5E59301A"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(13.09%)</w:t>
            </w:r>
          </w:p>
        </w:tc>
        <w:tc>
          <w:tcPr>
            <w:tcW w:w="1161" w:type="dxa"/>
            <w:gridSpan w:val="3"/>
            <w:shd w:val="clear" w:color="auto" w:fill="FFC000"/>
          </w:tcPr>
          <w:p w14:paraId="7FBA2B06"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2CF18665"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5081638D" w14:textId="446FDA60" w:rsidR="00FE6FFD" w:rsidRPr="002B0A6A" w:rsidRDefault="00FE6FFD" w:rsidP="001E66E8">
            <w:pPr>
              <w:rPr>
                <w:b w:val="0"/>
                <w:sz w:val="16"/>
                <w:szCs w:val="18"/>
                <w:lang w:val="en-US"/>
              </w:rPr>
            </w:pPr>
            <w:r w:rsidRPr="0032272E">
              <w:rPr>
                <w:sz w:val="18"/>
                <w:szCs w:val="18"/>
              </w:rPr>
              <w:t>M</w:t>
            </w:r>
            <w:r w:rsidR="002B0A6A">
              <w:rPr>
                <w:sz w:val="18"/>
                <w:szCs w:val="18"/>
              </w:rPr>
              <w:t xml:space="preserve">iddle </w:t>
            </w:r>
            <w:r w:rsidRPr="0032272E">
              <w:rPr>
                <w:sz w:val="18"/>
                <w:szCs w:val="18"/>
              </w:rPr>
              <w:t>F</w:t>
            </w:r>
            <w:r w:rsidR="002B0A6A">
              <w:rPr>
                <w:sz w:val="18"/>
                <w:szCs w:val="18"/>
              </w:rPr>
              <w:t xml:space="preserve">rontal </w:t>
            </w:r>
            <w:r w:rsidRPr="0032272E">
              <w:rPr>
                <w:sz w:val="18"/>
                <w:szCs w:val="18"/>
              </w:rPr>
              <w:t>G</w:t>
            </w:r>
            <w:r w:rsidR="002B0A6A">
              <w:rPr>
                <w:sz w:val="18"/>
                <w:szCs w:val="18"/>
              </w:rPr>
              <w:t xml:space="preserve">yrus </w:t>
            </w:r>
            <w:r w:rsidRPr="0032272E">
              <w:rPr>
                <w:sz w:val="18"/>
                <w:szCs w:val="18"/>
              </w:rPr>
              <w:t xml:space="preserve"> </w:t>
            </w:r>
            <w:r w:rsidR="002B0A6A">
              <w:rPr>
                <w:b w:val="0"/>
                <w:sz w:val="16"/>
                <w:szCs w:val="18"/>
              </w:rPr>
              <w:t>(MFG)</w:t>
            </w:r>
          </w:p>
        </w:tc>
        <w:tc>
          <w:tcPr>
            <w:tcW w:w="508" w:type="dxa"/>
            <w:shd w:val="clear" w:color="auto" w:fill="F2F2F2" w:themeFill="background1" w:themeFillShade="F2"/>
          </w:tcPr>
          <w:p w14:paraId="2C5684D1" w14:textId="5CFB94BD"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31</w:t>
            </w:r>
            <w:r>
              <w:rPr>
                <w:sz w:val="18"/>
                <w:szCs w:val="18"/>
              </w:rPr>
              <w:t xml:space="preserve"> </w:t>
            </w:r>
          </w:p>
        </w:tc>
        <w:tc>
          <w:tcPr>
            <w:tcW w:w="1378" w:type="dxa"/>
            <w:shd w:val="clear" w:color="auto" w:fill="F2F2F2" w:themeFill="background1" w:themeFillShade="F2"/>
          </w:tcPr>
          <w:p w14:paraId="0ED4F1FD" w14:textId="3A85F4B2"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(3.47%)</w:t>
            </w:r>
          </w:p>
        </w:tc>
        <w:tc>
          <w:tcPr>
            <w:tcW w:w="570" w:type="dxa"/>
          </w:tcPr>
          <w:p w14:paraId="462E07EA"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240" w:type="dxa"/>
            <w:gridSpan w:val="2"/>
          </w:tcPr>
          <w:p w14:paraId="1A54419E" w14:textId="30808E2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(1.46%)</w:t>
            </w:r>
          </w:p>
        </w:tc>
        <w:tc>
          <w:tcPr>
            <w:tcW w:w="756" w:type="dxa"/>
            <w:gridSpan w:val="3"/>
          </w:tcPr>
          <w:p w14:paraId="2ED71D3A"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23</w:t>
            </w:r>
          </w:p>
        </w:tc>
        <w:tc>
          <w:tcPr>
            <w:tcW w:w="1033" w:type="dxa"/>
            <w:gridSpan w:val="3"/>
          </w:tcPr>
          <w:p w14:paraId="2D66018C" w14:textId="0C3FB026"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(3.76%)</w:t>
            </w:r>
          </w:p>
        </w:tc>
        <w:tc>
          <w:tcPr>
            <w:tcW w:w="1161" w:type="dxa"/>
            <w:gridSpan w:val="3"/>
            <w:shd w:val="clear" w:color="auto" w:fill="FFC000"/>
          </w:tcPr>
          <w:p w14:paraId="3D5625B6"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160C6A79"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48BD8AE9" w14:textId="6ED52B0E" w:rsidR="00FE6FFD" w:rsidRPr="002B0A6A" w:rsidRDefault="00FE6FFD" w:rsidP="001E66E8">
            <w:pPr>
              <w:rPr>
                <w:b w:val="0"/>
                <w:sz w:val="16"/>
                <w:szCs w:val="18"/>
                <w:lang w:val="en-US"/>
              </w:rPr>
            </w:pPr>
            <w:r w:rsidRPr="0032272E">
              <w:rPr>
                <w:sz w:val="18"/>
                <w:szCs w:val="18"/>
              </w:rPr>
              <w:t>M</w:t>
            </w:r>
            <w:r w:rsidR="002B0A6A">
              <w:rPr>
                <w:sz w:val="18"/>
                <w:szCs w:val="18"/>
              </w:rPr>
              <w:t xml:space="preserve">iddle </w:t>
            </w:r>
            <w:r w:rsidRPr="0032272E">
              <w:rPr>
                <w:sz w:val="18"/>
                <w:szCs w:val="18"/>
              </w:rPr>
              <w:t>T</w:t>
            </w:r>
            <w:r w:rsidR="002B0A6A">
              <w:rPr>
                <w:sz w:val="18"/>
                <w:szCs w:val="18"/>
              </w:rPr>
              <w:t xml:space="preserve">emporal </w:t>
            </w:r>
            <w:r w:rsidRPr="0032272E">
              <w:rPr>
                <w:sz w:val="18"/>
                <w:szCs w:val="18"/>
              </w:rPr>
              <w:t>G</w:t>
            </w:r>
            <w:r w:rsidR="002B0A6A">
              <w:rPr>
                <w:sz w:val="18"/>
                <w:szCs w:val="18"/>
              </w:rPr>
              <w:t xml:space="preserve">yrus </w:t>
            </w:r>
            <w:r w:rsidR="002B0A6A">
              <w:rPr>
                <w:b w:val="0"/>
                <w:sz w:val="16"/>
                <w:szCs w:val="18"/>
              </w:rPr>
              <w:t>(MTG)</w:t>
            </w:r>
          </w:p>
        </w:tc>
        <w:tc>
          <w:tcPr>
            <w:tcW w:w="508" w:type="dxa"/>
            <w:shd w:val="clear" w:color="auto" w:fill="F2F2F2" w:themeFill="background1" w:themeFillShade="F2"/>
          </w:tcPr>
          <w:p w14:paraId="15598D66"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174</w:t>
            </w:r>
          </w:p>
        </w:tc>
        <w:tc>
          <w:tcPr>
            <w:tcW w:w="1378" w:type="dxa"/>
            <w:shd w:val="clear" w:color="auto" w:fill="F2F2F2" w:themeFill="background1" w:themeFillShade="F2"/>
          </w:tcPr>
          <w:p w14:paraId="2A86EBA8" w14:textId="41306C89"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(19.48%)</w:t>
            </w:r>
          </w:p>
        </w:tc>
        <w:tc>
          <w:tcPr>
            <w:tcW w:w="570" w:type="dxa"/>
          </w:tcPr>
          <w:p w14:paraId="2C6F1A7E"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45</w:t>
            </w:r>
          </w:p>
        </w:tc>
        <w:tc>
          <w:tcPr>
            <w:tcW w:w="1240" w:type="dxa"/>
            <w:gridSpan w:val="2"/>
          </w:tcPr>
          <w:p w14:paraId="150B4BCC" w14:textId="35519764"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(21.95%)</w:t>
            </w:r>
          </w:p>
        </w:tc>
        <w:tc>
          <w:tcPr>
            <w:tcW w:w="756" w:type="dxa"/>
            <w:gridSpan w:val="3"/>
          </w:tcPr>
          <w:p w14:paraId="21B4FCF1"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160</w:t>
            </w:r>
          </w:p>
        </w:tc>
        <w:tc>
          <w:tcPr>
            <w:tcW w:w="1033" w:type="dxa"/>
            <w:gridSpan w:val="3"/>
          </w:tcPr>
          <w:p w14:paraId="6D679AB0" w14:textId="16E4C471"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(26.19%)</w:t>
            </w:r>
          </w:p>
        </w:tc>
        <w:tc>
          <w:tcPr>
            <w:tcW w:w="1161" w:type="dxa"/>
            <w:gridSpan w:val="3"/>
            <w:shd w:val="clear" w:color="auto" w:fill="FFC000"/>
          </w:tcPr>
          <w:p w14:paraId="3AA63A03"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6797957A"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55D4E37" w14:textId="55B1DBD4" w:rsidR="00FE6FFD" w:rsidRPr="0032272E" w:rsidRDefault="00FE6FFD" w:rsidP="002B0A6A">
            <w:pPr>
              <w:rPr>
                <w:sz w:val="18"/>
                <w:szCs w:val="18"/>
                <w:lang w:val="en-US"/>
              </w:rPr>
            </w:pPr>
            <w:r w:rsidRPr="0032272E">
              <w:rPr>
                <w:sz w:val="18"/>
                <w:szCs w:val="18"/>
              </w:rPr>
              <w:t>M</w:t>
            </w:r>
            <w:r w:rsidR="002B0A6A">
              <w:rPr>
                <w:sz w:val="18"/>
                <w:szCs w:val="18"/>
              </w:rPr>
              <w:t xml:space="preserve">edioventral </w:t>
            </w:r>
            <w:r w:rsidRPr="0032272E">
              <w:rPr>
                <w:sz w:val="18"/>
                <w:szCs w:val="18"/>
              </w:rPr>
              <w:t>Oc</w:t>
            </w:r>
            <w:r w:rsidR="002B0A6A">
              <w:rPr>
                <w:sz w:val="18"/>
                <w:szCs w:val="18"/>
              </w:rPr>
              <w:t xml:space="preserve">cipital </w:t>
            </w:r>
            <w:r w:rsidRPr="0032272E">
              <w:rPr>
                <w:sz w:val="18"/>
                <w:szCs w:val="18"/>
              </w:rPr>
              <w:t>C</w:t>
            </w:r>
            <w:r w:rsidR="002B0A6A">
              <w:rPr>
                <w:sz w:val="18"/>
                <w:szCs w:val="18"/>
              </w:rPr>
              <w:t xml:space="preserve">ortex </w:t>
            </w:r>
            <w:r w:rsidR="002B0A6A" w:rsidRPr="002B0A6A">
              <w:rPr>
                <w:b w:val="0"/>
                <w:sz w:val="16"/>
                <w:szCs w:val="18"/>
              </w:rPr>
              <w:t>(</w:t>
            </w:r>
            <w:proofErr w:type="spellStart"/>
            <w:r w:rsidR="002B0A6A" w:rsidRPr="002B0A6A">
              <w:rPr>
                <w:b w:val="0"/>
                <w:sz w:val="16"/>
                <w:szCs w:val="18"/>
              </w:rPr>
              <w:t>MVOcC</w:t>
            </w:r>
            <w:proofErr w:type="spellEnd"/>
            <w:r w:rsidR="002B0A6A" w:rsidRPr="002B0A6A">
              <w:rPr>
                <w:b w:val="0"/>
                <w:sz w:val="16"/>
                <w:szCs w:val="18"/>
              </w:rPr>
              <w:t>)</w:t>
            </w:r>
          </w:p>
        </w:tc>
        <w:tc>
          <w:tcPr>
            <w:tcW w:w="508" w:type="dxa"/>
            <w:shd w:val="clear" w:color="auto" w:fill="F2F2F2" w:themeFill="background1" w:themeFillShade="F2"/>
          </w:tcPr>
          <w:p w14:paraId="31D28F55" w14:textId="7777777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w:t>
            </w:r>
          </w:p>
        </w:tc>
        <w:tc>
          <w:tcPr>
            <w:tcW w:w="1378" w:type="dxa"/>
            <w:shd w:val="clear" w:color="auto" w:fill="F2F2F2" w:themeFill="background1" w:themeFillShade="F2"/>
          </w:tcPr>
          <w:p w14:paraId="178E7EE8" w14:textId="15F431E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(1.68%)</w:t>
            </w:r>
          </w:p>
        </w:tc>
        <w:tc>
          <w:tcPr>
            <w:tcW w:w="570" w:type="dxa"/>
          </w:tcPr>
          <w:p w14:paraId="24DC9D3E" w14:textId="10646B5E"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50A7458D" w14:textId="0E0E20FF"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6337DA50"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12</w:t>
            </w:r>
          </w:p>
        </w:tc>
        <w:tc>
          <w:tcPr>
            <w:tcW w:w="1033" w:type="dxa"/>
            <w:gridSpan w:val="3"/>
          </w:tcPr>
          <w:p w14:paraId="3C23FFB3" w14:textId="5DB1965C"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(1.96%)</w:t>
            </w:r>
          </w:p>
        </w:tc>
        <w:tc>
          <w:tcPr>
            <w:tcW w:w="1161" w:type="dxa"/>
            <w:gridSpan w:val="3"/>
            <w:shd w:val="clear" w:color="auto" w:fill="FFC000"/>
          </w:tcPr>
          <w:p w14:paraId="4C1548D3"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06DA27BD"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3D4E4675" w14:textId="0F3EE627" w:rsidR="00FE6FFD" w:rsidRPr="002B0A6A" w:rsidRDefault="002B0A6A" w:rsidP="001E66E8">
            <w:pPr>
              <w:rPr>
                <w:b w:val="0"/>
                <w:sz w:val="16"/>
                <w:szCs w:val="18"/>
                <w:lang w:val="en-US"/>
              </w:rPr>
            </w:pPr>
            <w:r>
              <w:rPr>
                <w:sz w:val="18"/>
                <w:szCs w:val="18"/>
              </w:rPr>
              <w:t xml:space="preserve">Orbital Gyrus </w:t>
            </w:r>
            <w:r>
              <w:rPr>
                <w:b w:val="0"/>
                <w:sz w:val="16"/>
                <w:szCs w:val="18"/>
              </w:rPr>
              <w:t>(Org)</w:t>
            </w:r>
          </w:p>
        </w:tc>
        <w:tc>
          <w:tcPr>
            <w:tcW w:w="508" w:type="dxa"/>
            <w:shd w:val="clear" w:color="auto" w:fill="F2F2F2" w:themeFill="background1" w:themeFillShade="F2"/>
          </w:tcPr>
          <w:p w14:paraId="3C3472E9"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w:t>
            </w:r>
          </w:p>
        </w:tc>
        <w:tc>
          <w:tcPr>
            <w:tcW w:w="1378" w:type="dxa"/>
            <w:shd w:val="clear" w:color="auto" w:fill="F2F2F2" w:themeFill="background1" w:themeFillShade="F2"/>
          </w:tcPr>
          <w:p w14:paraId="7EF1C7DF" w14:textId="53BDC42C"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(1.68%)</w:t>
            </w:r>
          </w:p>
        </w:tc>
        <w:tc>
          <w:tcPr>
            <w:tcW w:w="570" w:type="dxa"/>
          </w:tcPr>
          <w:p w14:paraId="3FADCC58"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w:t>
            </w:r>
          </w:p>
        </w:tc>
        <w:tc>
          <w:tcPr>
            <w:tcW w:w="1240" w:type="dxa"/>
            <w:gridSpan w:val="2"/>
          </w:tcPr>
          <w:p w14:paraId="1C8DC042" w14:textId="18D2F334"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(0.96%)</w:t>
            </w:r>
          </w:p>
        </w:tc>
        <w:tc>
          <w:tcPr>
            <w:tcW w:w="756" w:type="dxa"/>
            <w:gridSpan w:val="3"/>
          </w:tcPr>
          <w:p w14:paraId="709B5DB2"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033" w:type="dxa"/>
            <w:gridSpan w:val="3"/>
          </w:tcPr>
          <w:p w14:paraId="05155C67" w14:textId="131AD5CA"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(3.11%)</w:t>
            </w:r>
          </w:p>
        </w:tc>
        <w:tc>
          <w:tcPr>
            <w:tcW w:w="1161" w:type="dxa"/>
            <w:gridSpan w:val="3"/>
            <w:shd w:val="clear" w:color="auto" w:fill="FFC000"/>
          </w:tcPr>
          <w:p w14:paraId="1F868647"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60D4333C"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A333E3F" w14:textId="3A143011" w:rsidR="00FE6FFD" w:rsidRPr="002B0A6A" w:rsidRDefault="002B0A6A" w:rsidP="001E66E8">
            <w:pPr>
              <w:rPr>
                <w:b w:val="0"/>
                <w:sz w:val="16"/>
                <w:szCs w:val="18"/>
                <w:lang w:val="en-US"/>
              </w:rPr>
            </w:pPr>
            <w:r>
              <w:rPr>
                <w:sz w:val="18"/>
                <w:szCs w:val="18"/>
              </w:rPr>
              <w:t xml:space="preserve">Paracentral Lobule </w:t>
            </w:r>
            <w:r>
              <w:rPr>
                <w:b w:val="0"/>
                <w:sz w:val="16"/>
                <w:szCs w:val="18"/>
              </w:rPr>
              <w:t>(PCL)</w:t>
            </w:r>
          </w:p>
        </w:tc>
        <w:tc>
          <w:tcPr>
            <w:tcW w:w="508" w:type="dxa"/>
            <w:shd w:val="clear" w:color="auto" w:fill="F2F2F2" w:themeFill="background1" w:themeFillShade="F2"/>
          </w:tcPr>
          <w:p w14:paraId="729FFCF1" w14:textId="7777777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4</w:t>
            </w:r>
          </w:p>
        </w:tc>
        <w:tc>
          <w:tcPr>
            <w:tcW w:w="1378" w:type="dxa"/>
            <w:shd w:val="clear" w:color="auto" w:fill="F2F2F2" w:themeFill="background1" w:themeFillShade="F2"/>
          </w:tcPr>
          <w:p w14:paraId="1AE7E6C2" w14:textId="26146784"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(0.45%)</w:t>
            </w:r>
          </w:p>
        </w:tc>
        <w:tc>
          <w:tcPr>
            <w:tcW w:w="570" w:type="dxa"/>
          </w:tcPr>
          <w:p w14:paraId="07997CAB" w14:textId="4644A00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4D8C5B4B" w14:textId="6F4F47CD"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71E975AB" w14:textId="79FBB9BD"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033" w:type="dxa"/>
            <w:gridSpan w:val="3"/>
          </w:tcPr>
          <w:p w14:paraId="1C973CA4" w14:textId="092BB29C"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1161" w:type="dxa"/>
            <w:gridSpan w:val="3"/>
            <w:shd w:val="clear" w:color="auto" w:fill="FFC000"/>
          </w:tcPr>
          <w:p w14:paraId="70FE24BC"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7D2F691B"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47BE7736" w14:textId="37A87EF5" w:rsidR="00FE6FFD" w:rsidRPr="002B0A6A" w:rsidRDefault="00FE6FFD" w:rsidP="001E66E8">
            <w:pPr>
              <w:rPr>
                <w:b w:val="0"/>
                <w:sz w:val="16"/>
                <w:szCs w:val="18"/>
                <w:lang w:val="en-US"/>
              </w:rPr>
            </w:pPr>
            <w:proofErr w:type="spellStart"/>
            <w:r w:rsidRPr="0032272E">
              <w:rPr>
                <w:sz w:val="18"/>
                <w:szCs w:val="18"/>
              </w:rPr>
              <w:t>P</w:t>
            </w:r>
            <w:r w:rsidR="002B0A6A">
              <w:rPr>
                <w:sz w:val="18"/>
                <w:szCs w:val="18"/>
              </w:rPr>
              <w:t>re</w:t>
            </w:r>
            <w:r w:rsidRPr="0032272E">
              <w:rPr>
                <w:sz w:val="18"/>
                <w:szCs w:val="18"/>
              </w:rPr>
              <w:t>cun</w:t>
            </w:r>
            <w:r w:rsidR="002B0A6A">
              <w:rPr>
                <w:sz w:val="18"/>
                <w:szCs w:val="18"/>
              </w:rPr>
              <w:t>eus</w:t>
            </w:r>
            <w:proofErr w:type="spellEnd"/>
            <w:r w:rsidR="002B0A6A">
              <w:rPr>
                <w:sz w:val="18"/>
                <w:szCs w:val="18"/>
              </w:rPr>
              <w:t xml:space="preserve"> </w:t>
            </w:r>
            <w:r w:rsidR="002B0A6A">
              <w:rPr>
                <w:b w:val="0"/>
                <w:sz w:val="16"/>
                <w:szCs w:val="18"/>
              </w:rPr>
              <w:t>(</w:t>
            </w:r>
            <w:proofErr w:type="spellStart"/>
            <w:r w:rsidR="002B0A6A">
              <w:rPr>
                <w:b w:val="0"/>
                <w:sz w:val="16"/>
                <w:szCs w:val="18"/>
              </w:rPr>
              <w:t>Pcun</w:t>
            </w:r>
            <w:proofErr w:type="spellEnd"/>
            <w:r w:rsidR="002B0A6A">
              <w:rPr>
                <w:b w:val="0"/>
                <w:sz w:val="16"/>
                <w:szCs w:val="18"/>
              </w:rPr>
              <w:t>)</w:t>
            </w:r>
          </w:p>
        </w:tc>
        <w:tc>
          <w:tcPr>
            <w:tcW w:w="508" w:type="dxa"/>
            <w:shd w:val="clear" w:color="auto" w:fill="F2F2F2" w:themeFill="background1" w:themeFillShade="F2"/>
          </w:tcPr>
          <w:p w14:paraId="7884DD23"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33</w:t>
            </w:r>
          </w:p>
        </w:tc>
        <w:tc>
          <w:tcPr>
            <w:tcW w:w="1378" w:type="dxa"/>
            <w:shd w:val="clear" w:color="auto" w:fill="F2F2F2" w:themeFill="background1" w:themeFillShade="F2"/>
          </w:tcPr>
          <w:p w14:paraId="70F03A77" w14:textId="1991026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(3.70%)</w:t>
            </w:r>
          </w:p>
        </w:tc>
        <w:tc>
          <w:tcPr>
            <w:tcW w:w="570" w:type="dxa"/>
          </w:tcPr>
          <w:p w14:paraId="6BD67F3C"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w:t>
            </w:r>
          </w:p>
        </w:tc>
        <w:tc>
          <w:tcPr>
            <w:tcW w:w="1240" w:type="dxa"/>
            <w:gridSpan w:val="2"/>
          </w:tcPr>
          <w:p w14:paraId="4AFFDDFE" w14:textId="4385EE46"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(2.93%)</w:t>
            </w:r>
          </w:p>
        </w:tc>
        <w:tc>
          <w:tcPr>
            <w:tcW w:w="756" w:type="dxa"/>
            <w:gridSpan w:val="3"/>
          </w:tcPr>
          <w:p w14:paraId="7A3E5A9E"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033" w:type="dxa"/>
            <w:gridSpan w:val="3"/>
          </w:tcPr>
          <w:p w14:paraId="54F42F5D" w14:textId="50C943EC"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(3.11%)</w:t>
            </w:r>
          </w:p>
        </w:tc>
        <w:tc>
          <w:tcPr>
            <w:tcW w:w="1161" w:type="dxa"/>
            <w:gridSpan w:val="3"/>
            <w:shd w:val="clear" w:color="auto" w:fill="FFC000"/>
          </w:tcPr>
          <w:p w14:paraId="36C9F7AD"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79F12E82" w14:textId="77777777" w:rsidTr="002A4CD5">
        <w:tc>
          <w:tcPr>
            <w:cnfStyle w:val="001000000000" w:firstRow="0" w:lastRow="0" w:firstColumn="1" w:lastColumn="0" w:oddVBand="0" w:evenVBand="0" w:oddHBand="0" w:evenHBand="0" w:firstRowFirstColumn="0" w:firstRowLastColumn="0" w:lastRowFirstColumn="0" w:lastRowLastColumn="0"/>
            <w:tcW w:w="3046" w:type="dxa"/>
          </w:tcPr>
          <w:p w14:paraId="1EE03908" w14:textId="3684556D" w:rsidR="00FE6FFD" w:rsidRPr="002B0A6A" w:rsidRDefault="002B0A6A" w:rsidP="001E66E8">
            <w:pPr>
              <w:rPr>
                <w:b w:val="0"/>
                <w:sz w:val="16"/>
                <w:szCs w:val="18"/>
                <w:lang w:val="en-US"/>
              </w:rPr>
            </w:pPr>
            <w:proofErr w:type="spellStart"/>
            <w:r>
              <w:rPr>
                <w:sz w:val="18"/>
                <w:szCs w:val="18"/>
              </w:rPr>
              <w:t>Parahippocampal</w:t>
            </w:r>
            <w:proofErr w:type="spellEnd"/>
            <w:r>
              <w:rPr>
                <w:sz w:val="18"/>
                <w:szCs w:val="18"/>
              </w:rPr>
              <w:t xml:space="preserve"> Gyrus </w:t>
            </w:r>
            <w:r>
              <w:rPr>
                <w:b w:val="0"/>
                <w:sz w:val="16"/>
                <w:szCs w:val="18"/>
              </w:rPr>
              <w:t>(</w:t>
            </w:r>
            <w:proofErr w:type="spellStart"/>
            <w:r>
              <w:rPr>
                <w:b w:val="0"/>
                <w:sz w:val="16"/>
                <w:szCs w:val="18"/>
              </w:rPr>
              <w:t>PhG</w:t>
            </w:r>
            <w:proofErr w:type="spellEnd"/>
            <w:r>
              <w:rPr>
                <w:b w:val="0"/>
                <w:sz w:val="16"/>
                <w:szCs w:val="18"/>
              </w:rPr>
              <w:t>)</w:t>
            </w:r>
          </w:p>
        </w:tc>
        <w:tc>
          <w:tcPr>
            <w:tcW w:w="508" w:type="dxa"/>
            <w:shd w:val="clear" w:color="auto" w:fill="F2F2F2" w:themeFill="background1" w:themeFillShade="F2"/>
          </w:tcPr>
          <w:p w14:paraId="48EC7A04" w14:textId="4829E02D" w:rsidR="00FE6FFD" w:rsidRPr="0032272E" w:rsidRDefault="00FE6FFD" w:rsidP="00EC245F">
            <w:pPr>
              <w:tabs>
                <w:tab w:val="center" w:pos="900"/>
              </w:tabs>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w:t>
            </w:r>
          </w:p>
        </w:tc>
        <w:tc>
          <w:tcPr>
            <w:tcW w:w="1378" w:type="dxa"/>
            <w:shd w:val="clear" w:color="auto" w:fill="F2F2F2" w:themeFill="background1" w:themeFillShade="F2"/>
          </w:tcPr>
          <w:p w14:paraId="1AF8A414" w14:textId="07D1CB18" w:rsidR="00FE6FFD" w:rsidRPr="0032272E" w:rsidRDefault="00FE6FFD" w:rsidP="00EC245F">
            <w:pPr>
              <w:tabs>
                <w:tab w:val="center" w:pos="900"/>
              </w:tabs>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(0.34%)</w:t>
            </w:r>
          </w:p>
        </w:tc>
        <w:tc>
          <w:tcPr>
            <w:tcW w:w="576" w:type="dxa"/>
            <w:gridSpan w:val="2"/>
          </w:tcPr>
          <w:p w14:paraId="0E635F13" w14:textId="1BBF559F"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4FBB4145" w14:textId="5593FDE4"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43A78B7E"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5</w:t>
            </w:r>
          </w:p>
        </w:tc>
        <w:tc>
          <w:tcPr>
            <w:tcW w:w="1033" w:type="dxa"/>
            <w:gridSpan w:val="3"/>
          </w:tcPr>
          <w:p w14:paraId="5DC3E222" w14:textId="223191E2"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(0.82%)</w:t>
            </w:r>
          </w:p>
        </w:tc>
        <w:tc>
          <w:tcPr>
            <w:tcW w:w="1161" w:type="dxa"/>
            <w:gridSpan w:val="3"/>
            <w:shd w:val="clear" w:color="auto" w:fill="FFC000"/>
          </w:tcPr>
          <w:p w14:paraId="3EC72C09"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08CF0F7C" w14:textId="77777777" w:rsidTr="002A4C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Pr>
          <w:p w14:paraId="349217E1" w14:textId="6928D32E" w:rsidR="00FE6FFD" w:rsidRPr="002B0A6A" w:rsidRDefault="00FE6FFD" w:rsidP="001E66E8">
            <w:pPr>
              <w:rPr>
                <w:b w:val="0"/>
                <w:sz w:val="16"/>
                <w:szCs w:val="18"/>
                <w:lang w:val="en-US"/>
              </w:rPr>
            </w:pPr>
            <w:r w:rsidRPr="0032272E">
              <w:rPr>
                <w:sz w:val="18"/>
                <w:szCs w:val="18"/>
              </w:rPr>
              <w:t>Po</w:t>
            </w:r>
            <w:r w:rsidR="002B0A6A">
              <w:rPr>
                <w:sz w:val="18"/>
                <w:szCs w:val="18"/>
              </w:rPr>
              <w:t xml:space="preserve">stcentral </w:t>
            </w:r>
            <w:r w:rsidRPr="0032272E">
              <w:rPr>
                <w:sz w:val="18"/>
                <w:szCs w:val="18"/>
              </w:rPr>
              <w:t>G</w:t>
            </w:r>
            <w:r w:rsidR="002B0A6A">
              <w:rPr>
                <w:sz w:val="18"/>
                <w:szCs w:val="18"/>
              </w:rPr>
              <w:t xml:space="preserve">yrus </w:t>
            </w:r>
            <w:r w:rsidR="002B0A6A">
              <w:rPr>
                <w:b w:val="0"/>
                <w:sz w:val="16"/>
                <w:szCs w:val="18"/>
              </w:rPr>
              <w:t>(</w:t>
            </w:r>
            <w:proofErr w:type="spellStart"/>
            <w:r w:rsidR="002B0A6A">
              <w:rPr>
                <w:b w:val="0"/>
                <w:sz w:val="16"/>
                <w:szCs w:val="18"/>
              </w:rPr>
              <w:t>PoG</w:t>
            </w:r>
            <w:proofErr w:type="spellEnd"/>
            <w:r w:rsidR="002B0A6A">
              <w:rPr>
                <w:b w:val="0"/>
                <w:sz w:val="16"/>
                <w:szCs w:val="18"/>
              </w:rPr>
              <w:t>)</w:t>
            </w:r>
          </w:p>
        </w:tc>
        <w:tc>
          <w:tcPr>
            <w:tcW w:w="508" w:type="dxa"/>
            <w:shd w:val="clear" w:color="auto" w:fill="F2F2F2" w:themeFill="background1" w:themeFillShade="F2"/>
          </w:tcPr>
          <w:p w14:paraId="64095A17"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59</w:t>
            </w:r>
          </w:p>
        </w:tc>
        <w:tc>
          <w:tcPr>
            <w:tcW w:w="1378" w:type="dxa"/>
            <w:shd w:val="clear" w:color="auto" w:fill="F2F2F2" w:themeFill="background1" w:themeFillShade="F2"/>
          </w:tcPr>
          <w:p w14:paraId="63AAE6E2" w14:textId="15390FCC"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(6.61%)</w:t>
            </w:r>
          </w:p>
        </w:tc>
        <w:tc>
          <w:tcPr>
            <w:tcW w:w="576" w:type="dxa"/>
            <w:gridSpan w:val="2"/>
          </w:tcPr>
          <w:p w14:paraId="52B20DF3"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w:t>
            </w:r>
          </w:p>
        </w:tc>
        <w:tc>
          <w:tcPr>
            <w:tcW w:w="1240" w:type="dxa"/>
            <w:gridSpan w:val="2"/>
          </w:tcPr>
          <w:p w14:paraId="2E684545" w14:textId="740FDB71"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(1.46%)</w:t>
            </w:r>
          </w:p>
        </w:tc>
        <w:tc>
          <w:tcPr>
            <w:tcW w:w="756" w:type="dxa"/>
            <w:gridSpan w:val="3"/>
          </w:tcPr>
          <w:p w14:paraId="5DA0583B"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25</w:t>
            </w:r>
          </w:p>
        </w:tc>
        <w:tc>
          <w:tcPr>
            <w:tcW w:w="1033" w:type="dxa"/>
            <w:gridSpan w:val="3"/>
          </w:tcPr>
          <w:p w14:paraId="71362162" w14:textId="2BF24D10"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(4.89%)</w:t>
            </w:r>
          </w:p>
        </w:tc>
        <w:tc>
          <w:tcPr>
            <w:tcW w:w="1161" w:type="dxa"/>
            <w:gridSpan w:val="3"/>
            <w:shd w:val="clear" w:color="auto" w:fill="FFC000"/>
          </w:tcPr>
          <w:p w14:paraId="44ABAB15"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1CF342F2" w14:textId="77777777" w:rsidTr="002A4CD5">
        <w:tc>
          <w:tcPr>
            <w:cnfStyle w:val="001000000000" w:firstRow="0" w:lastRow="0" w:firstColumn="1" w:lastColumn="0" w:oddVBand="0" w:evenVBand="0" w:oddHBand="0" w:evenHBand="0" w:firstRowFirstColumn="0" w:firstRowLastColumn="0" w:lastRowFirstColumn="0" w:lastRowLastColumn="0"/>
            <w:tcW w:w="3046" w:type="dxa"/>
          </w:tcPr>
          <w:p w14:paraId="0A91CD22" w14:textId="3B5B138F" w:rsidR="00FE6FFD" w:rsidRPr="002B0A6A" w:rsidRDefault="002B0A6A" w:rsidP="001E66E8">
            <w:pPr>
              <w:rPr>
                <w:b w:val="0"/>
                <w:sz w:val="16"/>
                <w:szCs w:val="18"/>
                <w:lang w:val="en-US"/>
              </w:rPr>
            </w:pPr>
            <w:r>
              <w:rPr>
                <w:sz w:val="18"/>
                <w:szCs w:val="18"/>
              </w:rPr>
              <w:t xml:space="preserve">Precentral Gyrus </w:t>
            </w:r>
            <w:r>
              <w:rPr>
                <w:b w:val="0"/>
                <w:sz w:val="16"/>
                <w:szCs w:val="18"/>
              </w:rPr>
              <w:t>(</w:t>
            </w:r>
            <w:proofErr w:type="spellStart"/>
            <w:r>
              <w:rPr>
                <w:b w:val="0"/>
                <w:sz w:val="16"/>
                <w:szCs w:val="18"/>
              </w:rPr>
              <w:t>PrG</w:t>
            </w:r>
            <w:proofErr w:type="spellEnd"/>
            <w:r>
              <w:rPr>
                <w:b w:val="0"/>
                <w:sz w:val="16"/>
                <w:szCs w:val="18"/>
              </w:rPr>
              <w:t>)</w:t>
            </w:r>
          </w:p>
        </w:tc>
        <w:tc>
          <w:tcPr>
            <w:tcW w:w="508" w:type="dxa"/>
            <w:shd w:val="clear" w:color="auto" w:fill="F2F2F2" w:themeFill="background1" w:themeFillShade="F2"/>
          </w:tcPr>
          <w:p w14:paraId="45CCC5AB" w14:textId="7777777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33</w:t>
            </w:r>
          </w:p>
        </w:tc>
        <w:tc>
          <w:tcPr>
            <w:tcW w:w="1378" w:type="dxa"/>
            <w:shd w:val="clear" w:color="auto" w:fill="F2F2F2" w:themeFill="background1" w:themeFillShade="F2"/>
          </w:tcPr>
          <w:p w14:paraId="167756F6" w14:textId="0EFA8B50"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(3.70%)</w:t>
            </w:r>
          </w:p>
        </w:tc>
        <w:tc>
          <w:tcPr>
            <w:tcW w:w="576" w:type="dxa"/>
            <w:gridSpan w:val="2"/>
          </w:tcPr>
          <w:p w14:paraId="3F31F712"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240" w:type="dxa"/>
            <w:gridSpan w:val="2"/>
          </w:tcPr>
          <w:p w14:paraId="7B4FEB63" w14:textId="776B32F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(0.96%)</w:t>
            </w:r>
          </w:p>
        </w:tc>
        <w:tc>
          <w:tcPr>
            <w:tcW w:w="756" w:type="dxa"/>
            <w:gridSpan w:val="3"/>
          </w:tcPr>
          <w:p w14:paraId="0A075462"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24</w:t>
            </w:r>
          </w:p>
        </w:tc>
        <w:tc>
          <w:tcPr>
            <w:tcW w:w="1033" w:type="dxa"/>
            <w:gridSpan w:val="3"/>
          </w:tcPr>
          <w:p w14:paraId="440634DE" w14:textId="765E7898"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(3.93%)</w:t>
            </w:r>
          </w:p>
        </w:tc>
        <w:tc>
          <w:tcPr>
            <w:tcW w:w="1161" w:type="dxa"/>
            <w:gridSpan w:val="3"/>
            <w:shd w:val="clear" w:color="auto" w:fill="FFC000"/>
          </w:tcPr>
          <w:p w14:paraId="3D2704E3"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0D5D9234" w14:textId="77777777" w:rsidTr="002A4C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Pr>
          <w:p w14:paraId="3B5C0685" w14:textId="255CA3AF" w:rsidR="00FE6FFD" w:rsidRPr="0032272E" w:rsidRDefault="002B0A6A" w:rsidP="001E66E8">
            <w:pPr>
              <w:rPr>
                <w:sz w:val="18"/>
                <w:szCs w:val="18"/>
                <w:lang w:val="en-US"/>
              </w:rPr>
            </w:pPr>
            <w:r w:rsidRPr="0032272E">
              <w:rPr>
                <w:sz w:val="18"/>
                <w:szCs w:val="18"/>
              </w:rPr>
              <w:t>P</w:t>
            </w:r>
            <w:r>
              <w:rPr>
                <w:sz w:val="18"/>
                <w:szCs w:val="18"/>
              </w:rPr>
              <w:t xml:space="preserve">osterior Superior Parietal Sulcus </w:t>
            </w:r>
            <w:r w:rsidRPr="002B0A6A">
              <w:rPr>
                <w:b w:val="0"/>
                <w:sz w:val="16"/>
                <w:szCs w:val="18"/>
              </w:rPr>
              <w:t>(pSTS)</w:t>
            </w:r>
          </w:p>
        </w:tc>
        <w:tc>
          <w:tcPr>
            <w:tcW w:w="508" w:type="dxa"/>
            <w:shd w:val="clear" w:color="auto" w:fill="F2F2F2" w:themeFill="background1" w:themeFillShade="F2"/>
          </w:tcPr>
          <w:p w14:paraId="1D96855E"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107</w:t>
            </w:r>
          </w:p>
        </w:tc>
        <w:tc>
          <w:tcPr>
            <w:tcW w:w="1378" w:type="dxa"/>
            <w:shd w:val="clear" w:color="auto" w:fill="F2F2F2" w:themeFill="background1" w:themeFillShade="F2"/>
          </w:tcPr>
          <w:p w14:paraId="5472F687" w14:textId="1118E6CE"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(11.98%)</w:t>
            </w:r>
          </w:p>
        </w:tc>
        <w:tc>
          <w:tcPr>
            <w:tcW w:w="576" w:type="dxa"/>
            <w:gridSpan w:val="2"/>
          </w:tcPr>
          <w:p w14:paraId="333D531A"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74</w:t>
            </w:r>
          </w:p>
        </w:tc>
        <w:tc>
          <w:tcPr>
            <w:tcW w:w="1240" w:type="dxa"/>
            <w:gridSpan w:val="2"/>
          </w:tcPr>
          <w:p w14:paraId="59688D8E" w14:textId="77C4F943"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(36.10%)</w:t>
            </w:r>
          </w:p>
        </w:tc>
        <w:tc>
          <w:tcPr>
            <w:tcW w:w="756" w:type="dxa"/>
            <w:gridSpan w:val="3"/>
          </w:tcPr>
          <w:p w14:paraId="691D1D3B"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33</w:t>
            </w:r>
          </w:p>
        </w:tc>
        <w:tc>
          <w:tcPr>
            <w:tcW w:w="1033" w:type="dxa"/>
            <w:gridSpan w:val="3"/>
          </w:tcPr>
          <w:p w14:paraId="1B0B6BBC" w14:textId="45D56460"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(5.40%)</w:t>
            </w:r>
          </w:p>
        </w:tc>
        <w:tc>
          <w:tcPr>
            <w:tcW w:w="1161" w:type="dxa"/>
            <w:gridSpan w:val="3"/>
            <w:shd w:val="clear" w:color="auto" w:fill="FFC000"/>
          </w:tcPr>
          <w:p w14:paraId="2030DB66"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1179602B" w14:textId="77777777" w:rsidTr="002A4CD5">
        <w:tc>
          <w:tcPr>
            <w:cnfStyle w:val="001000000000" w:firstRow="0" w:lastRow="0" w:firstColumn="1" w:lastColumn="0" w:oddVBand="0" w:evenVBand="0" w:oddHBand="0" w:evenHBand="0" w:firstRowFirstColumn="0" w:firstRowLastColumn="0" w:lastRowFirstColumn="0" w:lastRowLastColumn="0"/>
            <w:tcW w:w="3046" w:type="dxa"/>
          </w:tcPr>
          <w:p w14:paraId="59BE8691" w14:textId="72455A8E" w:rsidR="00FE6FFD" w:rsidRPr="002B0A6A" w:rsidRDefault="002B0A6A" w:rsidP="001E66E8">
            <w:pPr>
              <w:rPr>
                <w:b w:val="0"/>
                <w:sz w:val="16"/>
                <w:szCs w:val="18"/>
                <w:lang w:val="en-US"/>
              </w:rPr>
            </w:pPr>
            <w:r>
              <w:rPr>
                <w:sz w:val="18"/>
                <w:szCs w:val="18"/>
              </w:rPr>
              <w:t xml:space="preserve">Superior Frontal Gyrus </w:t>
            </w:r>
            <w:r>
              <w:rPr>
                <w:b w:val="0"/>
                <w:sz w:val="16"/>
                <w:szCs w:val="18"/>
              </w:rPr>
              <w:t>(SFG)</w:t>
            </w:r>
          </w:p>
        </w:tc>
        <w:tc>
          <w:tcPr>
            <w:tcW w:w="508" w:type="dxa"/>
            <w:shd w:val="clear" w:color="auto" w:fill="F2F2F2" w:themeFill="background1" w:themeFillShade="F2"/>
          </w:tcPr>
          <w:p w14:paraId="76748DCE" w14:textId="77777777"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17</w:t>
            </w:r>
          </w:p>
        </w:tc>
        <w:tc>
          <w:tcPr>
            <w:tcW w:w="1378" w:type="dxa"/>
            <w:shd w:val="clear" w:color="auto" w:fill="F2F2F2" w:themeFill="background1" w:themeFillShade="F2"/>
          </w:tcPr>
          <w:p w14:paraId="7D3D52EC" w14:textId="208A4882"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(1.90%)</w:t>
            </w:r>
          </w:p>
        </w:tc>
        <w:tc>
          <w:tcPr>
            <w:tcW w:w="576" w:type="dxa"/>
            <w:gridSpan w:val="2"/>
          </w:tcPr>
          <w:p w14:paraId="712B8287" w14:textId="5C22DE04"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34A3174E" w14:textId="165665CA"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4D457AC4"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w:t>
            </w:r>
          </w:p>
        </w:tc>
        <w:tc>
          <w:tcPr>
            <w:tcW w:w="1033" w:type="dxa"/>
            <w:gridSpan w:val="3"/>
          </w:tcPr>
          <w:p w14:paraId="6FC1D0A4" w14:textId="29FE12EB"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(2.29%)</w:t>
            </w:r>
          </w:p>
        </w:tc>
        <w:tc>
          <w:tcPr>
            <w:tcW w:w="1161" w:type="dxa"/>
            <w:gridSpan w:val="3"/>
            <w:shd w:val="clear" w:color="auto" w:fill="FFC000"/>
          </w:tcPr>
          <w:p w14:paraId="796E2474"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p>
        </w:tc>
      </w:tr>
      <w:tr w:rsidR="002B0A6A" w:rsidRPr="007700C1" w14:paraId="2B8FCC6F" w14:textId="77777777" w:rsidTr="002A4C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Pr>
          <w:p w14:paraId="786B05FE" w14:textId="229CF1BB" w:rsidR="00FE6FFD" w:rsidRPr="002B0A6A" w:rsidRDefault="002B0A6A" w:rsidP="001E66E8">
            <w:pPr>
              <w:rPr>
                <w:b w:val="0"/>
                <w:sz w:val="16"/>
                <w:szCs w:val="18"/>
                <w:lang w:val="en-US"/>
              </w:rPr>
            </w:pPr>
            <w:r>
              <w:rPr>
                <w:sz w:val="18"/>
                <w:szCs w:val="18"/>
              </w:rPr>
              <w:t xml:space="preserve">Superior Parietal Lobule </w:t>
            </w:r>
            <w:r>
              <w:rPr>
                <w:b w:val="0"/>
                <w:sz w:val="16"/>
                <w:szCs w:val="18"/>
              </w:rPr>
              <w:t>(SPL)</w:t>
            </w:r>
          </w:p>
        </w:tc>
        <w:tc>
          <w:tcPr>
            <w:tcW w:w="508" w:type="dxa"/>
            <w:shd w:val="clear" w:color="auto" w:fill="F2F2F2" w:themeFill="background1" w:themeFillShade="F2"/>
          </w:tcPr>
          <w:p w14:paraId="78111119" w14:textId="77777777"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151</w:t>
            </w:r>
          </w:p>
        </w:tc>
        <w:tc>
          <w:tcPr>
            <w:tcW w:w="1378" w:type="dxa"/>
            <w:shd w:val="clear" w:color="auto" w:fill="F2F2F2" w:themeFill="background1" w:themeFillShade="F2"/>
          </w:tcPr>
          <w:p w14:paraId="3CD1E034" w14:textId="1956C8A3"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(16.91%)</w:t>
            </w:r>
          </w:p>
        </w:tc>
        <w:tc>
          <w:tcPr>
            <w:tcW w:w="576" w:type="dxa"/>
            <w:gridSpan w:val="2"/>
          </w:tcPr>
          <w:p w14:paraId="26294B41"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35</w:t>
            </w:r>
          </w:p>
        </w:tc>
        <w:tc>
          <w:tcPr>
            <w:tcW w:w="1240" w:type="dxa"/>
            <w:gridSpan w:val="2"/>
          </w:tcPr>
          <w:p w14:paraId="5A92F957" w14:textId="5A53D3A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(17.07%)</w:t>
            </w:r>
          </w:p>
        </w:tc>
        <w:tc>
          <w:tcPr>
            <w:tcW w:w="756" w:type="dxa"/>
            <w:gridSpan w:val="3"/>
          </w:tcPr>
          <w:p w14:paraId="3B4C4436"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91</w:t>
            </w:r>
          </w:p>
        </w:tc>
        <w:tc>
          <w:tcPr>
            <w:tcW w:w="1033" w:type="dxa"/>
            <w:gridSpan w:val="3"/>
          </w:tcPr>
          <w:p w14:paraId="53745F43" w14:textId="17F730E7" w:rsidR="00FE6FFD" w:rsidRPr="007700C1" w:rsidRDefault="000401C8"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(14.89%)</w:t>
            </w:r>
          </w:p>
        </w:tc>
        <w:tc>
          <w:tcPr>
            <w:tcW w:w="1161" w:type="dxa"/>
            <w:gridSpan w:val="3"/>
            <w:shd w:val="clear" w:color="auto" w:fill="FFC000"/>
          </w:tcPr>
          <w:p w14:paraId="32777352"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4B7E43B9" w14:textId="77777777" w:rsidTr="002A4CD5">
        <w:trPr>
          <w:trHeight w:val="58"/>
        </w:trPr>
        <w:tc>
          <w:tcPr>
            <w:cnfStyle w:val="001000000000" w:firstRow="0" w:lastRow="0" w:firstColumn="1" w:lastColumn="0" w:oddVBand="0" w:evenVBand="0" w:oddHBand="0" w:evenHBand="0" w:firstRowFirstColumn="0" w:firstRowLastColumn="0" w:lastRowFirstColumn="0" w:lastRowLastColumn="0"/>
            <w:tcW w:w="3046" w:type="dxa"/>
          </w:tcPr>
          <w:p w14:paraId="46A28847" w14:textId="25F98D2D" w:rsidR="00FE6FFD" w:rsidRPr="0032272E" w:rsidRDefault="00FE6FFD" w:rsidP="001E66E8">
            <w:pPr>
              <w:rPr>
                <w:b w:val="0"/>
                <w:bCs w:val="0"/>
                <w:i/>
                <w:iCs/>
                <w:sz w:val="18"/>
                <w:szCs w:val="18"/>
                <w:lang w:val="en-US"/>
              </w:rPr>
            </w:pPr>
            <w:r w:rsidRPr="0032272E">
              <w:rPr>
                <w:sz w:val="18"/>
                <w:szCs w:val="18"/>
              </w:rPr>
              <w:t>S</w:t>
            </w:r>
            <w:r w:rsidR="002B0A6A">
              <w:rPr>
                <w:sz w:val="18"/>
                <w:szCs w:val="18"/>
              </w:rPr>
              <w:t xml:space="preserve">uperior </w:t>
            </w:r>
            <w:r w:rsidRPr="0032272E">
              <w:rPr>
                <w:sz w:val="18"/>
                <w:szCs w:val="18"/>
              </w:rPr>
              <w:t>T</w:t>
            </w:r>
            <w:r w:rsidR="002B0A6A">
              <w:rPr>
                <w:sz w:val="18"/>
                <w:szCs w:val="18"/>
              </w:rPr>
              <w:t xml:space="preserve">emporal </w:t>
            </w:r>
            <w:r w:rsidRPr="0032272E">
              <w:rPr>
                <w:sz w:val="18"/>
                <w:szCs w:val="18"/>
              </w:rPr>
              <w:t>G</w:t>
            </w:r>
            <w:r w:rsidR="002B0A6A">
              <w:rPr>
                <w:sz w:val="18"/>
                <w:szCs w:val="18"/>
              </w:rPr>
              <w:t xml:space="preserve">yrus </w:t>
            </w:r>
            <w:r w:rsidR="002B0A6A" w:rsidRPr="002B0A6A">
              <w:rPr>
                <w:b w:val="0"/>
                <w:sz w:val="16"/>
                <w:szCs w:val="18"/>
              </w:rPr>
              <w:t>(STG)</w:t>
            </w:r>
          </w:p>
        </w:tc>
        <w:tc>
          <w:tcPr>
            <w:tcW w:w="508" w:type="dxa"/>
            <w:shd w:val="clear" w:color="auto" w:fill="F2F2F2" w:themeFill="background1" w:themeFillShade="F2"/>
          </w:tcPr>
          <w:p w14:paraId="4CAAD918" w14:textId="77777777"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156</w:t>
            </w:r>
          </w:p>
        </w:tc>
        <w:tc>
          <w:tcPr>
            <w:tcW w:w="1378" w:type="dxa"/>
            <w:shd w:val="clear" w:color="auto" w:fill="F2F2F2" w:themeFill="background1" w:themeFillShade="F2"/>
          </w:tcPr>
          <w:p w14:paraId="6452F058" w14:textId="019DD6C9"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(17.47%)</w:t>
            </w:r>
          </w:p>
        </w:tc>
        <w:tc>
          <w:tcPr>
            <w:tcW w:w="576" w:type="dxa"/>
            <w:gridSpan w:val="2"/>
          </w:tcPr>
          <w:p w14:paraId="2990270D"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18</w:t>
            </w:r>
          </w:p>
        </w:tc>
        <w:tc>
          <w:tcPr>
            <w:tcW w:w="1240" w:type="dxa"/>
            <w:gridSpan w:val="2"/>
          </w:tcPr>
          <w:p w14:paraId="5CDB5707" w14:textId="42E0924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(8.78%)</w:t>
            </w:r>
          </w:p>
        </w:tc>
        <w:tc>
          <w:tcPr>
            <w:tcW w:w="756" w:type="dxa"/>
            <w:gridSpan w:val="3"/>
          </w:tcPr>
          <w:p w14:paraId="2F13D4B1"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118</w:t>
            </w:r>
          </w:p>
        </w:tc>
        <w:tc>
          <w:tcPr>
            <w:tcW w:w="1033" w:type="dxa"/>
            <w:gridSpan w:val="3"/>
          </w:tcPr>
          <w:p w14:paraId="65A6996F" w14:textId="2CC887D2" w:rsidR="00FE6FFD" w:rsidRPr="007700C1" w:rsidRDefault="000401C8"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(19.31%)</w:t>
            </w:r>
          </w:p>
        </w:tc>
        <w:tc>
          <w:tcPr>
            <w:tcW w:w="1161" w:type="dxa"/>
            <w:gridSpan w:val="3"/>
            <w:shd w:val="clear" w:color="auto" w:fill="FFC000"/>
          </w:tcPr>
          <w:p w14:paraId="435914C3"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2CC1620D" w14:textId="77777777" w:rsidTr="002A4CD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3046" w:type="dxa"/>
          </w:tcPr>
          <w:p w14:paraId="45F8E39A" w14:textId="1A74C4A3" w:rsidR="00FE6FFD" w:rsidRPr="002B0A6A" w:rsidRDefault="00FE6FFD" w:rsidP="001E66E8">
            <w:pPr>
              <w:rPr>
                <w:b w:val="0"/>
                <w:sz w:val="18"/>
                <w:szCs w:val="18"/>
              </w:rPr>
            </w:pPr>
            <w:r w:rsidRPr="0032272E">
              <w:rPr>
                <w:sz w:val="18"/>
                <w:szCs w:val="18"/>
              </w:rPr>
              <w:t>Tha</w:t>
            </w:r>
            <w:r w:rsidR="002B0A6A">
              <w:rPr>
                <w:sz w:val="18"/>
                <w:szCs w:val="18"/>
              </w:rPr>
              <w:t xml:space="preserve">lamus </w:t>
            </w:r>
            <w:r w:rsidR="002B0A6A" w:rsidRPr="002B0A6A">
              <w:rPr>
                <w:b w:val="0"/>
                <w:sz w:val="16"/>
                <w:szCs w:val="18"/>
              </w:rPr>
              <w:t>(</w:t>
            </w:r>
            <w:proofErr w:type="spellStart"/>
            <w:r w:rsidR="002B0A6A" w:rsidRPr="002B0A6A">
              <w:rPr>
                <w:b w:val="0"/>
                <w:sz w:val="16"/>
                <w:szCs w:val="18"/>
              </w:rPr>
              <w:t>Tha</w:t>
            </w:r>
            <w:proofErr w:type="spellEnd"/>
            <w:r w:rsidR="002B0A6A" w:rsidRPr="002B0A6A">
              <w:rPr>
                <w:b w:val="0"/>
                <w:sz w:val="16"/>
                <w:szCs w:val="18"/>
              </w:rPr>
              <w:t>)</w:t>
            </w:r>
          </w:p>
        </w:tc>
        <w:tc>
          <w:tcPr>
            <w:tcW w:w="508" w:type="dxa"/>
            <w:shd w:val="clear" w:color="auto" w:fill="F2F2F2" w:themeFill="background1" w:themeFillShade="F2"/>
          </w:tcPr>
          <w:p w14:paraId="5191413D" w14:textId="77777777"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rPr>
            </w:pPr>
            <w:r w:rsidRPr="0032272E">
              <w:rPr>
                <w:sz w:val="18"/>
                <w:szCs w:val="18"/>
              </w:rPr>
              <w:t>155</w:t>
            </w:r>
          </w:p>
        </w:tc>
        <w:tc>
          <w:tcPr>
            <w:tcW w:w="1378" w:type="dxa"/>
            <w:shd w:val="clear" w:color="auto" w:fill="F2F2F2" w:themeFill="background1" w:themeFillShade="F2"/>
          </w:tcPr>
          <w:p w14:paraId="78406B26" w14:textId="59F1E25E"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(17.36%)</w:t>
            </w:r>
          </w:p>
        </w:tc>
        <w:tc>
          <w:tcPr>
            <w:tcW w:w="576" w:type="dxa"/>
            <w:gridSpan w:val="2"/>
          </w:tcPr>
          <w:p w14:paraId="33F7FCCE"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51</w:t>
            </w:r>
          </w:p>
        </w:tc>
        <w:tc>
          <w:tcPr>
            <w:tcW w:w="1240" w:type="dxa"/>
            <w:gridSpan w:val="2"/>
          </w:tcPr>
          <w:p w14:paraId="5A5B99B3" w14:textId="6BCB5B05"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(24.88%)</w:t>
            </w:r>
          </w:p>
        </w:tc>
        <w:tc>
          <w:tcPr>
            <w:tcW w:w="756" w:type="dxa"/>
            <w:gridSpan w:val="3"/>
          </w:tcPr>
          <w:p w14:paraId="36A9C306"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61</w:t>
            </w:r>
          </w:p>
        </w:tc>
        <w:tc>
          <w:tcPr>
            <w:tcW w:w="1033" w:type="dxa"/>
            <w:gridSpan w:val="3"/>
          </w:tcPr>
          <w:p w14:paraId="07243C7A" w14:textId="4B004A2E" w:rsidR="00FE6FFD" w:rsidRPr="007700C1" w:rsidRDefault="000401C8"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(9.98%)</w:t>
            </w:r>
          </w:p>
        </w:tc>
        <w:tc>
          <w:tcPr>
            <w:tcW w:w="1161" w:type="dxa"/>
            <w:gridSpan w:val="3"/>
            <w:shd w:val="clear" w:color="auto" w:fill="FFC000"/>
          </w:tcPr>
          <w:p w14:paraId="1430BCA2"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bl>
    <w:p w14:paraId="1AC789D8" w14:textId="02733DA7" w:rsidR="00EC203E" w:rsidRPr="00EB2AB6" w:rsidRDefault="00EC203E" w:rsidP="0089785B">
      <w:pPr>
        <w:rPr>
          <w:sz w:val="18"/>
        </w:rPr>
      </w:pPr>
      <w:r>
        <w:br/>
      </w:r>
      <w:r>
        <w:rPr>
          <w:sz w:val="18"/>
        </w:rPr>
        <w:t xml:space="preserve">Results are given as number of significant disconnections associated with this region (percentage relative to total number of disconnections). </w:t>
      </w:r>
      <w:r w:rsidR="002B0A6A">
        <w:rPr>
          <w:sz w:val="18"/>
        </w:rPr>
        <w:t>Regions</w:t>
      </w:r>
      <w:r w:rsidR="00496333">
        <w:rPr>
          <w:sz w:val="18"/>
        </w:rPr>
        <w:t xml:space="preserve"> and their abbreviations</w:t>
      </w:r>
      <w:r w:rsidR="002B0A6A">
        <w:rPr>
          <w:sz w:val="18"/>
        </w:rPr>
        <w:t xml:space="preserve"> are based on the BN-246 atlas</w:t>
      </w:r>
      <w:r w:rsidR="00496333">
        <w:rPr>
          <w:sz w:val="18"/>
        </w:rPr>
        <w:t xml:space="preserve"> (</w:t>
      </w:r>
      <w:hyperlink w:anchor="fan2016" w:history="1">
        <w:r w:rsidR="00496333" w:rsidRPr="002B0A6A">
          <w:rPr>
            <w:rStyle w:val="Hyperlink"/>
            <w:rFonts w:ascii="Ebrima" w:hAnsi="Ebrima"/>
            <w:sz w:val="18"/>
          </w:rPr>
          <w:t>Fan et al., 2016</w:t>
        </w:r>
      </w:hyperlink>
      <w:r w:rsidR="00496333">
        <w:rPr>
          <w:sz w:val="18"/>
        </w:rPr>
        <w:t>)</w:t>
      </w:r>
      <w:r w:rsidR="002B0A6A">
        <w:rPr>
          <w:sz w:val="18"/>
        </w:rPr>
        <w:t>.</w:t>
      </w:r>
      <w:r w:rsidR="002A4CD5">
        <w:rPr>
          <w:sz w:val="18"/>
        </w:rPr>
        <w:t xml:space="preserve"> It is important to note that these percentages add up to 200% – this is because there are always 2 nodes/regions involved in a disconnection. Thus, there are twice as many disconnected nodes as there are disconnections. </w:t>
      </w:r>
    </w:p>
    <w:p w14:paraId="6BB22538" w14:textId="77777777" w:rsidR="00EC203E" w:rsidRDefault="00EC203E" w:rsidP="0089785B"/>
    <w:p w14:paraId="430506E8" w14:textId="77777777" w:rsidR="00EB2AB6" w:rsidRDefault="00EB2AB6">
      <w:pPr>
        <w:rPr>
          <w:b/>
          <w:highlight w:val="yellow"/>
        </w:rPr>
      </w:pPr>
      <w:r>
        <w:rPr>
          <w:b/>
          <w:highlight w:val="yellow"/>
        </w:rPr>
        <w:br w:type="page"/>
      </w:r>
    </w:p>
    <w:p w14:paraId="556F1C3C" w14:textId="229B03B7" w:rsidR="001434D6" w:rsidRDefault="003F28FA" w:rsidP="0089785B">
      <w:r w:rsidRPr="001434D6">
        <w:rPr>
          <w:b/>
        </w:rPr>
        <w:lastRenderedPageBreak/>
        <w:t>Supplementary</w:t>
      </w:r>
      <w:r w:rsidR="008D0B96" w:rsidRPr="001434D6">
        <w:rPr>
          <w:b/>
        </w:rPr>
        <w:t xml:space="preserve"> </w:t>
      </w:r>
      <w:r w:rsidR="006D5155" w:rsidRPr="001434D6">
        <w:rPr>
          <w:b/>
        </w:rPr>
        <w:t>Figure</w:t>
      </w:r>
      <w:r w:rsidR="008D0B96" w:rsidRPr="001434D6">
        <w:rPr>
          <w:b/>
        </w:rPr>
        <w:t xml:space="preserve"> 1a:</w:t>
      </w:r>
      <w:r w:rsidR="008D0B96" w:rsidRPr="001434D6">
        <w:t xml:space="preserve"> Lesion Overlay Plots for Neglect Patients</w:t>
      </w:r>
    </w:p>
    <w:p w14:paraId="2FEA35C2" w14:textId="54521F22" w:rsidR="001434D6" w:rsidRDefault="001434D6" w:rsidP="001434D6">
      <w:pPr>
        <w:jc w:val="center"/>
      </w:pPr>
      <w:r>
        <w:t>All Neglect:</w:t>
      </w:r>
    </w:p>
    <w:p w14:paraId="23833306" w14:textId="42AE9351" w:rsidR="009C731D" w:rsidRDefault="001434D6" w:rsidP="001434D6">
      <w:pPr>
        <w:jc w:val="center"/>
      </w:pPr>
      <w:r w:rsidRPr="001434D6">
        <w:rPr>
          <w:noProof/>
          <w:lang w:val="en-US"/>
        </w:rPr>
        <w:drawing>
          <wp:inline distT="0" distB="0" distL="0" distR="0" wp14:anchorId="68C389D1" wp14:editId="445C45A6">
            <wp:extent cx="5078979" cy="1115785"/>
            <wp:effectExtent l="0" t="0" r="7620" b="8255"/>
            <wp:docPr id="21" name="Grafik 4" descr="Ein Bild, das Text, Keramikwaren,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4" descr="Ein Bild, das Text, Keramikwaren, Zahnrad enthält.&#10;&#10;Automatisch generierte Beschreibung"/>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130120" cy="1127020"/>
                    </a:xfrm>
                    <a:prstGeom prst="rect">
                      <a:avLst/>
                    </a:prstGeom>
                  </pic:spPr>
                </pic:pic>
              </a:graphicData>
            </a:graphic>
          </wp:inline>
        </w:drawing>
      </w:r>
    </w:p>
    <w:p w14:paraId="3E5673B3" w14:textId="3E6F68EF" w:rsidR="001434D6" w:rsidRDefault="001434D6" w:rsidP="001434D6">
      <w:pPr>
        <w:jc w:val="center"/>
      </w:pPr>
      <w:r>
        <w:t>Female Neglect:</w:t>
      </w:r>
    </w:p>
    <w:p w14:paraId="53197D27" w14:textId="6D434B91" w:rsidR="001434D6" w:rsidRDefault="001434D6" w:rsidP="001434D6">
      <w:pPr>
        <w:jc w:val="center"/>
      </w:pPr>
      <w:r>
        <w:rPr>
          <w:noProof/>
          <w:lang w:val="en-US"/>
        </w:rPr>
        <w:drawing>
          <wp:inline distT="0" distB="0" distL="0" distR="0" wp14:anchorId="473AB4A6" wp14:editId="7E6BC07E">
            <wp:extent cx="5056415" cy="1110269"/>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118045" cy="1123802"/>
                    </a:xfrm>
                    <a:prstGeom prst="rect">
                      <a:avLst/>
                    </a:prstGeom>
                    <a:noFill/>
                  </pic:spPr>
                </pic:pic>
              </a:graphicData>
            </a:graphic>
          </wp:inline>
        </w:drawing>
      </w:r>
    </w:p>
    <w:p w14:paraId="49B6F7DB" w14:textId="435759DE" w:rsidR="001434D6" w:rsidRDefault="001434D6" w:rsidP="001434D6">
      <w:pPr>
        <w:jc w:val="center"/>
      </w:pPr>
      <w:r>
        <w:t>Male Neglect:</w:t>
      </w:r>
    </w:p>
    <w:p w14:paraId="091F7211" w14:textId="7991B4FC" w:rsidR="001434D6" w:rsidRDefault="001434D6" w:rsidP="001434D6">
      <w:pPr>
        <w:jc w:val="center"/>
      </w:pPr>
      <w:r w:rsidRPr="001434D6">
        <w:rPr>
          <w:noProof/>
          <w:lang w:val="en-US"/>
        </w:rPr>
        <w:drawing>
          <wp:inline distT="0" distB="0" distL="0" distR="0" wp14:anchorId="65D93263" wp14:editId="5F17A5E3">
            <wp:extent cx="5012872" cy="1101263"/>
            <wp:effectExtent l="0" t="0" r="0" b="3810"/>
            <wp:docPr id="7" name="Grafik 6" descr="Ein Bild, das Text, Primat, Säugeti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descr="Ein Bild, das Text, Primat, Säugetier enthält.&#10;&#10;Automatisch generierte Beschreibung"/>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030013" cy="1105029"/>
                    </a:xfrm>
                    <a:prstGeom prst="rect">
                      <a:avLst/>
                    </a:prstGeom>
                  </pic:spPr>
                </pic:pic>
              </a:graphicData>
            </a:graphic>
          </wp:inline>
        </w:drawing>
      </w:r>
    </w:p>
    <w:bookmarkEnd w:id="454"/>
    <w:p w14:paraId="1BD9A7C6" w14:textId="4164BDDA" w:rsidR="008D0B96" w:rsidRDefault="008D0B96" w:rsidP="0030542C">
      <w:pPr>
        <w:jc w:val="center"/>
      </w:pPr>
    </w:p>
    <w:p w14:paraId="6DA9E858" w14:textId="6FEEB39D" w:rsidR="008D0B96" w:rsidRDefault="003F28FA" w:rsidP="0089785B">
      <w:bookmarkStart w:id="455" w:name="figureS01b"/>
      <w:r w:rsidRPr="001434D6">
        <w:rPr>
          <w:b/>
        </w:rPr>
        <w:t>Supplementary</w:t>
      </w:r>
      <w:r w:rsidR="008D0B96" w:rsidRPr="001434D6">
        <w:rPr>
          <w:b/>
        </w:rPr>
        <w:t xml:space="preserve"> </w:t>
      </w:r>
      <w:r w:rsidR="006D5155" w:rsidRPr="001434D6">
        <w:rPr>
          <w:b/>
        </w:rPr>
        <w:t>Figure</w:t>
      </w:r>
      <w:r w:rsidR="008D0B96" w:rsidRPr="001434D6">
        <w:rPr>
          <w:b/>
        </w:rPr>
        <w:t xml:space="preserve"> 1b:</w:t>
      </w:r>
      <w:r w:rsidR="008D0B96" w:rsidRPr="001434D6">
        <w:t xml:space="preserve"> Lesion Overlay Plots for Control Patients</w:t>
      </w:r>
    </w:p>
    <w:p w14:paraId="336D7A9B" w14:textId="700D4C26" w:rsidR="001434D6" w:rsidRDefault="001434D6" w:rsidP="001434D6">
      <w:pPr>
        <w:jc w:val="center"/>
      </w:pPr>
      <w:r>
        <w:t>All Control:</w:t>
      </w:r>
    </w:p>
    <w:bookmarkEnd w:id="455"/>
    <w:p w14:paraId="50F1F5E0" w14:textId="492F4311" w:rsidR="008D0B96" w:rsidRDefault="001434D6" w:rsidP="001434D6">
      <w:pPr>
        <w:jc w:val="center"/>
      </w:pPr>
      <w:r w:rsidRPr="001434D6">
        <w:rPr>
          <w:noProof/>
          <w:lang w:val="en-US"/>
        </w:rPr>
        <w:drawing>
          <wp:inline distT="0" distB="0" distL="0" distR="0" wp14:anchorId="51AF77D3" wp14:editId="58023837">
            <wp:extent cx="5127172" cy="1126373"/>
            <wp:effectExtent l="0" t="0" r="0" b="0"/>
            <wp:docPr id="32" name="Grafik 4" descr="Ein Bild, das Text, Rad,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4" descr="Ein Bild, das Text, Rad, Zahnrad enthält.&#10;&#10;Automatisch generierte Beschreibung"/>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153667" cy="1132194"/>
                    </a:xfrm>
                    <a:prstGeom prst="rect">
                      <a:avLst/>
                    </a:prstGeom>
                  </pic:spPr>
                </pic:pic>
              </a:graphicData>
            </a:graphic>
          </wp:inline>
        </w:drawing>
      </w:r>
    </w:p>
    <w:p w14:paraId="352CC75B" w14:textId="1B4957E5" w:rsidR="001434D6" w:rsidRDefault="001434D6" w:rsidP="001434D6">
      <w:pPr>
        <w:jc w:val="center"/>
      </w:pPr>
      <w:r>
        <w:t>Female Control:</w:t>
      </w:r>
    </w:p>
    <w:p w14:paraId="67BDBDDC" w14:textId="0AFA7F00" w:rsidR="001434D6" w:rsidRDefault="001434D6" w:rsidP="001434D6">
      <w:pPr>
        <w:jc w:val="center"/>
      </w:pPr>
      <w:r w:rsidRPr="001434D6">
        <w:rPr>
          <w:noProof/>
          <w:lang w:val="en-US"/>
        </w:rPr>
        <w:drawing>
          <wp:inline distT="0" distB="0" distL="0" distR="0" wp14:anchorId="1C57466A" wp14:editId="252B58CD">
            <wp:extent cx="5214258" cy="1145504"/>
            <wp:effectExtent l="0" t="0" r="5715" b="0"/>
            <wp:docPr id="34" name="Grafik 5" descr="Ein Bild, das Text,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5" descr="Ein Bild, das Text, Zahnrad enthält.&#10;&#10;Automatisch generierte Beschreibung"/>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232421" cy="1149494"/>
                    </a:xfrm>
                    <a:prstGeom prst="rect">
                      <a:avLst/>
                    </a:prstGeom>
                  </pic:spPr>
                </pic:pic>
              </a:graphicData>
            </a:graphic>
          </wp:inline>
        </w:drawing>
      </w:r>
    </w:p>
    <w:p w14:paraId="46E6E443" w14:textId="22EF4A32" w:rsidR="001434D6" w:rsidRDefault="001434D6" w:rsidP="001434D6">
      <w:pPr>
        <w:jc w:val="center"/>
      </w:pPr>
    </w:p>
    <w:p w14:paraId="50FE32CF" w14:textId="42F01673" w:rsidR="001434D6" w:rsidRDefault="001434D6" w:rsidP="001434D6">
      <w:pPr>
        <w:jc w:val="center"/>
      </w:pPr>
    </w:p>
    <w:p w14:paraId="0F9A1F29" w14:textId="62F313FD" w:rsidR="001434D6" w:rsidRDefault="001434D6" w:rsidP="001434D6">
      <w:pPr>
        <w:jc w:val="center"/>
      </w:pPr>
      <w:r>
        <w:lastRenderedPageBreak/>
        <w:t>Male Control:</w:t>
      </w:r>
    </w:p>
    <w:p w14:paraId="2252CDF8" w14:textId="22C9896C" w:rsidR="001434D6" w:rsidRDefault="001434D6" w:rsidP="001434D6">
      <w:pPr>
        <w:jc w:val="center"/>
      </w:pPr>
      <w:r w:rsidRPr="001434D6">
        <w:rPr>
          <w:noProof/>
          <w:lang w:val="en-US"/>
        </w:rPr>
        <w:drawing>
          <wp:inline distT="0" distB="0" distL="0" distR="0" wp14:anchorId="28A9BAE5" wp14:editId="31A12358">
            <wp:extent cx="5257800" cy="1155070"/>
            <wp:effectExtent l="0" t="0" r="0" b="6985"/>
            <wp:docPr id="35" name="Grafik 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6" descr="Ein Bild, das Text enthält.&#10;&#10;Automatisch generierte Beschreibung"/>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287643" cy="1161626"/>
                    </a:xfrm>
                    <a:prstGeom prst="rect">
                      <a:avLst/>
                    </a:prstGeom>
                  </pic:spPr>
                </pic:pic>
              </a:graphicData>
            </a:graphic>
          </wp:inline>
        </w:drawing>
      </w:r>
    </w:p>
    <w:p w14:paraId="44F49B83" w14:textId="77777777" w:rsidR="009D22BB" w:rsidRDefault="009D22BB"/>
    <w:p w14:paraId="3FF5962A" w14:textId="5CACB4DF" w:rsidR="00964D66" w:rsidRDefault="009D22BB">
      <w:bookmarkStart w:id="456" w:name="figureS02"/>
      <w:r w:rsidRPr="00964D66">
        <w:rPr>
          <w:b/>
          <w:bCs/>
        </w:rPr>
        <w:t>Supplementary Figure 2</w:t>
      </w:r>
      <w:r w:rsidR="00964D66" w:rsidRPr="00964D66">
        <w:rPr>
          <w:b/>
          <w:bCs/>
        </w:rPr>
        <w:t>:</w:t>
      </w:r>
      <w:r w:rsidR="00964D66">
        <w:t xml:space="preserve"> Significant Parcel-wise Disconnections resulting from Bayesian Correlation</w:t>
      </w:r>
    </w:p>
    <w:bookmarkEnd w:id="456"/>
    <w:p w14:paraId="68A3A939" w14:textId="00451386" w:rsidR="00964D66" w:rsidRDefault="00964D66" w:rsidP="00964D66">
      <w:pPr>
        <w:jc w:val="center"/>
      </w:pPr>
      <w:r>
        <w:t>All:</w:t>
      </w:r>
    </w:p>
    <w:p w14:paraId="5B655B8E" w14:textId="750AAD5B" w:rsidR="00964D66" w:rsidRDefault="00964D66" w:rsidP="00964D66">
      <w:pPr>
        <w:jc w:val="center"/>
      </w:pPr>
      <w:r w:rsidRPr="00964D66">
        <w:rPr>
          <w:noProof/>
          <w:lang w:val="en-US"/>
        </w:rPr>
        <w:drawing>
          <wp:inline distT="0" distB="0" distL="0" distR="0" wp14:anchorId="58FFDCD6" wp14:editId="106B1075">
            <wp:extent cx="2432957" cy="1506704"/>
            <wp:effectExtent l="0" t="0" r="5715" b="0"/>
            <wp:docPr id="3" name="Grafik 1" descr="Ein Bild, das Text, oran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1" descr="Ein Bild, das Text, orange enthält.&#10;&#10;Automatisch generierte Beschreibung"/>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442791" cy="1512794"/>
                    </a:xfrm>
                    <a:prstGeom prst="rect">
                      <a:avLst/>
                    </a:prstGeom>
                  </pic:spPr>
                </pic:pic>
              </a:graphicData>
            </a:graphic>
          </wp:inline>
        </w:drawing>
      </w:r>
    </w:p>
    <w:p w14:paraId="35A9664F" w14:textId="51521EF5" w:rsidR="00964D66" w:rsidRDefault="00964D66" w:rsidP="00964D66">
      <w:pPr>
        <w:jc w:val="center"/>
      </w:pPr>
      <w:r>
        <w:t>Female:</w:t>
      </w:r>
    </w:p>
    <w:p w14:paraId="7B4CFEDE" w14:textId="567A8AEC" w:rsidR="00964D66" w:rsidRDefault="00964D66" w:rsidP="00964D66">
      <w:pPr>
        <w:jc w:val="center"/>
      </w:pPr>
      <w:r w:rsidRPr="00964D66">
        <w:rPr>
          <w:noProof/>
          <w:lang w:val="en-US"/>
        </w:rPr>
        <w:drawing>
          <wp:inline distT="0" distB="0" distL="0" distR="0" wp14:anchorId="39B81597" wp14:editId="6DE0CA67">
            <wp:extent cx="2563585" cy="1587600"/>
            <wp:effectExtent l="0" t="0" r="8255" b="0"/>
            <wp:docPr id="4" name="Grafik 5" descr="Ein Bild, das orange, Molluske, dunk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5" descr="Ein Bild, das orange, Molluske, dunkel enthält.&#10;&#10;Automatisch generierte Beschreibung"/>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576144" cy="1595377"/>
                    </a:xfrm>
                    <a:prstGeom prst="rect">
                      <a:avLst/>
                    </a:prstGeom>
                  </pic:spPr>
                </pic:pic>
              </a:graphicData>
            </a:graphic>
          </wp:inline>
        </w:drawing>
      </w:r>
    </w:p>
    <w:p w14:paraId="36306B7B" w14:textId="56494CE2" w:rsidR="00964D66" w:rsidRDefault="00964D66" w:rsidP="00964D66">
      <w:pPr>
        <w:jc w:val="center"/>
      </w:pPr>
      <w:r>
        <w:t>Male:</w:t>
      </w:r>
    </w:p>
    <w:p w14:paraId="282B526C" w14:textId="77777777" w:rsidR="00964D66" w:rsidRDefault="00964D66" w:rsidP="00964D66">
      <w:pPr>
        <w:jc w:val="center"/>
      </w:pPr>
      <w:r w:rsidRPr="00964D66">
        <w:rPr>
          <w:noProof/>
          <w:lang w:val="en-US"/>
        </w:rPr>
        <w:drawing>
          <wp:inline distT="0" distB="0" distL="0" distR="0" wp14:anchorId="105FE7E6" wp14:editId="6002F557">
            <wp:extent cx="2585357" cy="1601084"/>
            <wp:effectExtent l="0" t="0" r="5715" b="0"/>
            <wp:docPr id="14" name="Grafik 6" descr="Ein Bild, das Text, Molluske, oran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6" descr="Ein Bild, das Text, Molluske, orange enthält.&#10;&#10;Automatisch generierte Beschreibung"/>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597712" cy="1608735"/>
                    </a:xfrm>
                    <a:prstGeom prst="rect">
                      <a:avLst/>
                    </a:prstGeom>
                  </pic:spPr>
                </pic:pic>
              </a:graphicData>
            </a:graphic>
          </wp:inline>
        </w:drawing>
      </w:r>
    </w:p>
    <w:p w14:paraId="14EBC3A8" w14:textId="77777777" w:rsidR="00964D66" w:rsidRDefault="00964D66" w:rsidP="00964D66">
      <w:pPr>
        <w:jc w:val="left"/>
      </w:pPr>
    </w:p>
    <w:p w14:paraId="2FF0C412" w14:textId="77777777" w:rsidR="00964D66" w:rsidRDefault="00964D66">
      <w:r>
        <w:br w:type="page"/>
      </w:r>
    </w:p>
    <w:p w14:paraId="600A921D" w14:textId="77777777" w:rsidR="00964D66" w:rsidRDefault="00964D66" w:rsidP="00964D66">
      <w:pPr>
        <w:jc w:val="left"/>
      </w:pPr>
      <w:bookmarkStart w:id="457" w:name="figureS03"/>
      <w:r w:rsidRPr="00964D66">
        <w:rPr>
          <w:b/>
          <w:bCs/>
        </w:rPr>
        <w:lastRenderedPageBreak/>
        <w:t>Supplementary Figure 3:</w:t>
      </w:r>
      <w:r>
        <w:t xml:space="preserve"> </w:t>
      </w:r>
      <w:bookmarkEnd w:id="457"/>
      <w:r>
        <w:t>Significant increases in indirect SSPLs resulting from Bayesian Correlation</w:t>
      </w:r>
    </w:p>
    <w:p w14:paraId="780392DF" w14:textId="77777777" w:rsidR="00964D66" w:rsidRDefault="00964D66" w:rsidP="00964D66">
      <w:pPr>
        <w:jc w:val="center"/>
      </w:pPr>
      <w:r>
        <w:t>All:</w:t>
      </w:r>
    </w:p>
    <w:p w14:paraId="49FB7379" w14:textId="77777777" w:rsidR="00964D66" w:rsidRDefault="00964D66" w:rsidP="00964D66">
      <w:pPr>
        <w:jc w:val="center"/>
      </w:pPr>
      <w:r>
        <w:rPr>
          <w:noProof/>
          <w:lang w:val="en-US"/>
        </w:rPr>
        <w:drawing>
          <wp:inline distT="0" distB="0" distL="0" distR="0" wp14:anchorId="70098B7B" wp14:editId="1BBF3A8C">
            <wp:extent cx="3102429" cy="1920745"/>
            <wp:effectExtent l="0" t="0" r="3175" b="381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110903" cy="1925991"/>
                    </a:xfrm>
                    <a:prstGeom prst="rect">
                      <a:avLst/>
                    </a:prstGeom>
                    <a:noFill/>
                  </pic:spPr>
                </pic:pic>
              </a:graphicData>
            </a:graphic>
          </wp:inline>
        </w:drawing>
      </w:r>
    </w:p>
    <w:p w14:paraId="53D30290" w14:textId="77777777" w:rsidR="00964D66" w:rsidRDefault="00964D66" w:rsidP="00964D66">
      <w:pPr>
        <w:jc w:val="center"/>
      </w:pPr>
      <w:r>
        <w:t>Female:</w:t>
      </w:r>
    </w:p>
    <w:p w14:paraId="2934BBAC" w14:textId="6F44D85D" w:rsidR="00964D66" w:rsidRDefault="00DF1B80" w:rsidP="00964D66">
      <w:pPr>
        <w:jc w:val="center"/>
      </w:pPr>
      <w:r>
        <w:rPr>
          <w:noProof/>
          <w:lang w:val="en-US"/>
        </w:rPr>
        <w:drawing>
          <wp:inline distT="0" distB="0" distL="0" distR="0" wp14:anchorId="2ED97EC0" wp14:editId="546ABE84">
            <wp:extent cx="1878194" cy="2311624"/>
            <wp:effectExtent l="0" t="0" r="8255" b="0"/>
            <wp:docPr id="36" name="Grafik 36" descr="Much Placeholder Such wow - shibe doge | Meme Gen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ch Placeholder Such wow - shibe doge | Meme Generato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887789" cy="2323433"/>
                    </a:xfrm>
                    <a:prstGeom prst="rect">
                      <a:avLst/>
                    </a:prstGeom>
                    <a:noFill/>
                    <a:ln>
                      <a:noFill/>
                    </a:ln>
                  </pic:spPr>
                </pic:pic>
              </a:graphicData>
            </a:graphic>
          </wp:inline>
        </w:drawing>
      </w:r>
    </w:p>
    <w:p w14:paraId="25220485" w14:textId="77777777" w:rsidR="00964D66" w:rsidRDefault="00964D66" w:rsidP="00964D66">
      <w:pPr>
        <w:jc w:val="center"/>
      </w:pPr>
      <w:r>
        <w:t>Male:</w:t>
      </w:r>
    </w:p>
    <w:p w14:paraId="7C235CD3" w14:textId="20A57F57" w:rsidR="00D9584B" w:rsidRDefault="00964D66" w:rsidP="00964D66">
      <w:pPr>
        <w:jc w:val="center"/>
      </w:pPr>
      <w:r>
        <w:rPr>
          <w:noProof/>
          <w:lang w:val="en-US"/>
        </w:rPr>
        <w:drawing>
          <wp:inline distT="0" distB="0" distL="0" distR="0" wp14:anchorId="14269E46" wp14:editId="0897C433">
            <wp:extent cx="3401786" cy="2106080"/>
            <wp:effectExtent l="0" t="0" r="8255" b="889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205" cy="2110673"/>
                    </a:xfrm>
                    <a:prstGeom prst="rect">
                      <a:avLst/>
                    </a:prstGeom>
                    <a:noFill/>
                  </pic:spPr>
                </pic:pic>
              </a:graphicData>
            </a:graphic>
          </wp:inline>
        </w:drawing>
      </w:r>
      <w:r w:rsidR="00D9584B">
        <w:br w:type="page"/>
      </w:r>
    </w:p>
    <w:p w14:paraId="5ED552DC" w14:textId="68DD6BD2" w:rsidR="00D9584B" w:rsidRDefault="00D9584B" w:rsidP="00D9584B">
      <w:pPr>
        <w:pStyle w:val="berschrift3"/>
      </w:pPr>
      <w:bookmarkStart w:id="458" w:name="_Appendix_C:_Supplementary"/>
      <w:bookmarkEnd w:id="458"/>
      <w:r>
        <w:lastRenderedPageBreak/>
        <w:t xml:space="preserve">Appendix C: </w:t>
      </w:r>
      <w:commentRangeStart w:id="459"/>
      <w:r w:rsidR="003F28FA">
        <w:t>Supplementary</w:t>
      </w:r>
      <w:r>
        <w:t xml:space="preserve"> </w:t>
      </w:r>
      <w:commentRangeEnd w:id="459"/>
      <w:r w:rsidR="00A3206B">
        <w:rPr>
          <w:rStyle w:val="Kommentarzeichen"/>
          <w:rFonts w:ascii="Ebrima" w:eastAsiaTheme="minorEastAsia" w:hAnsi="Ebrima" w:cstheme="minorBidi"/>
          <w:spacing w:val="0"/>
        </w:rPr>
        <w:commentReference w:id="459"/>
      </w:r>
      <w:r>
        <w:t>Analyses</w:t>
      </w:r>
    </w:p>
    <w:p w14:paraId="50907BE2" w14:textId="51ED66A4" w:rsidR="00D9584B" w:rsidRDefault="00D9584B" w:rsidP="00D9584B"/>
    <w:p w14:paraId="1B877DBE" w14:textId="351503C9" w:rsidR="00D9584B" w:rsidRPr="00D9584B" w:rsidRDefault="003F28FA" w:rsidP="00D9584B">
      <w:bookmarkStart w:id="460" w:name="analyisS1"/>
      <w:r>
        <w:rPr>
          <w:b/>
        </w:rPr>
        <w:t>Supplementary</w:t>
      </w:r>
      <w:r w:rsidR="00D9584B" w:rsidRPr="002C44D8">
        <w:rPr>
          <w:b/>
        </w:rPr>
        <w:t xml:space="preserve"> Analysis 1:</w:t>
      </w:r>
      <w:r w:rsidR="00D9584B">
        <w:t xml:space="preserve"> Bayesian Correlation for </w:t>
      </w:r>
      <w:r w:rsidR="00D9584B" w:rsidRPr="00D9584B">
        <w:t>Region-to-Region Disconnectivity</w:t>
      </w:r>
    </w:p>
    <w:bookmarkEnd w:id="460"/>
    <w:p w14:paraId="28B5B460" w14:textId="2033E70B" w:rsidR="00D9584B" w:rsidRDefault="00D9584B" w:rsidP="00D9584B">
      <w:r w:rsidRPr="002C3DC4">
        <w:t xml:space="preserve">In order to </w:t>
      </w:r>
      <w:r>
        <w:t>assess</w:t>
      </w:r>
      <w:r w:rsidRPr="002C3DC4">
        <w:t xml:space="preserve"> which direct disconnections between two grey matter regions are significantly associated with increased </w:t>
      </w:r>
      <w:r w:rsidR="00FD5177">
        <w:t>neglect severity</w:t>
      </w:r>
      <w:r w:rsidRPr="002C3DC4">
        <w:t xml:space="preserve">, </w:t>
      </w:r>
      <w:r>
        <w:t>we used custom R (</w:t>
      </w:r>
      <w:hyperlink w:anchor="Rcoreteam2018" w:history="1">
        <w:r w:rsidRPr="0024272E">
          <w:rPr>
            <w:rStyle w:val="Hyperlink"/>
            <w:rFonts w:ascii="Ebrima" w:hAnsi="Ebrima"/>
          </w:rPr>
          <w:t>R Core Team, 2018</w:t>
        </w:r>
      </w:hyperlink>
      <w:r>
        <w:t>) scripts to calculate Bayesian correlations</w:t>
      </w:r>
      <w:r w:rsidR="002C44D8">
        <w:t xml:space="preserve"> (for an overview see </w:t>
      </w:r>
      <w:hyperlink w:anchor="nuzzo2017" w:history="1">
        <w:r w:rsidR="002C44D8" w:rsidRPr="002C44D8">
          <w:rPr>
            <w:rStyle w:val="Hyperlink"/>
            <w:rFonts w:ascii="Ebrima" w:hAnsi="Ebrima"/>
          </w:rPr>
          <w:t>Nuzzo, 2017</w:t>
        </w:r>
      </w:hyperlink>
      <w:r w:rsidR="002C44D8">
        <w:t>)</w:t>
      </w:r>
      <w:r>
        <w:t xml:space="preserve">. For this, we used the </w:t>
      </w:r>
      <w:proofErr w:type="spellStart"/>
      <w:r>
        <w:t>R.matlab</w:t>
      </w:r>
      <w:proofErr w:type="spellEnd"/>
      <w:r>
        <w:t xml:space="preserve"> (</w:t>
      </w:r>
      <w:proofErr w:type="spellStart"/>
      <w:r w:rsidR="00CC628C">
        <w:fldChar w:fldCharType="begin"/>
      </w:r>
      <w:r w:rsidR="00CC628C">
        <w:instrText xml:space="preserve"> HYPERLINK \l "bengtsson2018" </w:instrText>
      </w:r>
      <w:r w:rsidR="00CC628C">
        <w:fldChar w:fldCharType="separate"/>
      </w:r>
      <w:r w:rsidRPr="0024272E">
        <w:rPr>
          <w:rStyle w:val="Hyperlink"/>
          <w:rFonts w:ascii="Ebrima" w:hAnsi="Ebrima"/>
        </w:rPr>
        <w:t>Bengtsson</w:t>
      </w:r>
      <w:proofErr w:type="spellEnd"/>
      <w:r w:rsidRPr="0024272E">
        <w:rPr>
          <w:rStyle w:val="Hyperlink"/>
          <w:rFonts w:ascii="Ebrima" w:hAnsi="Ebrima"/>
        </w:rPr>
        <w:t>, 2018</w:t>
      </w:r>
      <w:r w:rsidR="00CC628C">
        <w:rPr>
          <w:rStyle w:val="Hyperlink"/>
          <w:rFonts w:ascii="Ebrima" w:hAnsi="Ebrima"/>
        </w:rPr>
        <w:fldChar w:fldCharType="end"/>
      </w:r>
      <w:r>
        <w:t xml:space="preserve">), </w:t>
      </w:r>
      <w:proofErr w:type="spellStart"/>
      <w:r>
        <w:t>tidyr</w:t>
      </w:r>
      <w:proofErr w:type="spellEnd"/>
      <w:r>
        <w:t xml:space="preserve"> (</w:t>
      </w:r>
      <w:hyperlink w:anchor="wickhamhenry2019" w:history="1">
        <w:r w:rsidRPr="0024272E">
          <w:rPr>
            <w:rStyle w:val="Hyperlink"/>
            <w:rFonts w:ascii="Ebrima" w:hAnsi="Ebrima"/>
          </w:rPr>
          <w:t>Wickham &amp; Henry, 2019</w:t>
        </w:r>
      </w:hyperlink>
      <w:r>
        <w:t xml:space="preserve">) and </w:t>
      </w:r>
      <w:proofErr w:type="spellStart"/>
      <w:r>
        <w:t>dplyr</w:t>
      </w:r>
      <w:proofErr w:type="spellEnd"/>
      <w:r>
        <w:t xml:space="preserve"> (</w:t>
      </w:r>
      <w:hyperlink w:anchor="wickham2019" w:history="1">
        <w:r w:rsidRPr="0024272E">
          <w:rPr>
            <w:rStyle w:val="Hyperlink"/>
            <w:rFonts w:ascii="Ebrima" w:hAnsi="Ebrima"/>
          </w:rPr>
          <w:t>Wickham et al., 2019</w:t>
        </w:r>
      </w:hyperlink>
      <w:r>
        <w:t xml:space="preserve">) packages. </w:t>
      </w:r>
      <w:r w:rsidRPr="002C3DC4">
        <w:t xml:space="preserve"> </w:t>
      </w:r>
    </w:p>
    <w:p w14:paraId="5DD59300" w14:textId="53D6847D" w:rsidR="00D9584B" w:rsidRDefault="00D9584B" w:rsidP="00D9584B">
      <w:r>
        <w:t>First</w:t>
      </w:r>
      <w:r w:rsidRPr="002C3DC4">
        <w:t xml:space="preserve">, we loaded the symmetric 246-by-246 disconnectivity matrices into </w:t>
      </w:r>
      <w:r>
        <w:t>R</w:t>
      </w:r>
      <w:r w:rsidRPr="002C3DC4">
        <w:t xml:space="preserve"> and removed the diagonal and elements below it. We also removed any ROI-to-ROI disconnections that are either (physiologically) non-existent in the patient sample or are present in less than 20% of the patient sample (</w:t>
      </w:r>
      <w:r>
        <w:t>All</w:t>
      </w:r>
      <w:r w:rsidRPr="002C3DC4">
        <w:t xml:space="preserve"> = </w:t>
      </w:r>
      <w:r>
        <w:t>4</w:t>
      </w:r>
      <w:r w:rsidR="0049202A">
        <w:t>0</w:t>
      </w:r>
      <w:r w:rsidRPr="002C3DC4">
        <w:t xml:space="preserve">; </w:t>
      </w:r>
      <w:r>
        <w:t>F</w:t>
      </w:r>
      <w:r w:rsidR="00124815">
        <w:t xml:space="preserve"> </w:t>
      </w:r>
      <w:r w:rsidRPr="002C3DC4">
        <w:t xml:space="preserve">= 20; </w:t>
      </w:r>
      <w:r>
        <w:t>M</w:t>
      </w:r>
      <w:r w:rsidRPr="002C3DC4">
        <w:t xml:space="preserve"> = 2</w:t>
      </w:r>
      <w:r>
        <w:t>0</w:t>
      </w:r>
      <w:r w:rsidRPr="002C3DC4">
        <w:t>) (</w:t>
      </w:r>
      <w:r>
        <w:t xml:space="preserve">cf. </w:t>
      </w:r>
      <w:hyperlink w:anchor="herbetduffau2022" w:history="1">
        <w:proofErr w:type="spellStart"/>
        <w:r w:rsidRPr="00662F46">
          <w:rPr>
            <w:rStyle w:val="Hyperlink"/>
            <w:rFonts w:ascii="Ebrima" w:hAnsi="Ebrima"/>
          </w:rPr>
          <w:t>Herbet</w:t>
        </w:r>
        <w:proofErr w:type="spellEnd"/>
        <w:r w:rsidRPr="00662F46">
          <w:rPr>
            <w:rStyle w:val="Hyperlink"/>
            <w:rFonts w:ascii="Ebrima" w:hAnsi="Ebrima"/>
          </w:rPr>
          <w:t xml:space="preserve"> &amp; </w:t>
        </w:r>
        <w:proofErr w:type="spellStart"/>
        <w:r w:rsidRPr="00662F46">
          <w:rPr>
            <w:rStyle w:val="Hyperlink"/>
            <w:rFonts w:ascii="Ebrima" w:hAnsi="Ebrima"/>
          </w:rPr>
          <w:t>Duffau</w:t>
        </w:r>
        <w:proofErr w:type="spellEnd"/>
        <w:r w:rsidRPr="00662F46">
          <w:rPr>
            <w:rStyle w:val="Hyperlink"/>
            <w:rFonts w:ascii="Ebrima" w:hAnsi="Ebrima"/>
          </w:rPr>
          <w:t>, 2022</w:t>
        </w:r>
      </w:hyperlink>
      <w:r>
        <w:t xml:space="preserve">; </w:t>
      </w:r>
      <w:hyperlink w:anchor="sperberkarnath2017" w:history="1">
        <w:r w:rsidRPr="00662F46">
          <w:rPr>
            <w:rStyle w:val="Hyperlink"/>
            <w:rFonts w:ascii="Ebrima" w:hAnsi="Ebrima"/>
          </w:rPr>
          <w:t>Sperber &amp; Karnath, 2017</w:t>
        </w:r>
      </w:hyperlink>
      <w:r w:rsidRPr="002C3DC4">
        <w:t xml:space="preserve">). After removing those data, we computed a </w:t>
      </w:r>
      <w:r>
        <w:t>Bayesian correlation</w:t>
      </w:r>
      <w:r w:rsidRPr="002C3DC4">
        <w:t xml:space="preserve"> for the remaining ROI-to-ROI connections, using the </w:t>
      </w:r>
      <w:r w:rsidR="00723AA8">
        <w:t>disconnectivity</w:t>
      </w:r>
      <w:r w:rsidRPr="002C3DC4">
        <w:t xml:space="preserve"> score as the independent variable and the behavioural score as the dependent variable. </w:t>
      </w:r>
      <w:r>
        <w:t xml:space="preserve">Again, we repeated this analysis for the whole patient sample, the female </w:t>
      </w:r>
      <w:r w:rsidR="003D34CC">
        <w:t>patients,</w:t>
      </w:r>
      <w:r>
        <w:t xml:space="preserve"> and the male patients, separately. </w:t>
      </w:r>
    </w:p>
    <w:p w14:paraId="67A58700" w14:textId="4DB61338" w:rsidR="001A19E2" w:rsidRDefault="001A19E2" w:rsidP="00D9584B">
      <w:r>
        <w:t xml:space="preserve">We found the same patterns of significant parcel-wise disconnections as described in </w:t>
      </w:r>
      <w:hyperlink w:anchor="_Region-to-Region_Disconnectivity_1" w:history="1">
        <w:r w:rsidRPr="00964D66">
          <w:rPr>
            <w:rStyle w:val="Hyperlink"/>
            <w:rFonts w:ascii="Ebrima" w:hAnsi="Ebrima"/>
          </w:rPr>
          <w:t>Section 4.4.</w:t>
        </w:r>
      </w:hyperlink>
      <w:r>
        <w:t>, providing moderate to strong evidence in favour of our hypothesis as assessed via Bayes Factors (</w:t>
      </w:r>
      <w:r w:rsidR="009D22BB">
        <w:t>see</w:t>
      </w:r>
      <w:r w:rsidR="00DF1B80">
        <w:t xml:space="preserve"> </w:t>
      </w:r>
      <w:hyperlink w:anchor="figureS02" w:history="1">
        <w:r w:rsidR="00DF1B80" w:rsidRPr="0002712B">
          <w:rPr>
            <w:rStyle w:val="Hyperlink"/>
            <w:rFonts w:ascii="Ebrima" w:hAnsi="Ebrima"/>
          </w:rPr>
          <w:t>Supplementary Figure 2</w:t>
        </w:r>
      </w:hyperlink>
      <w:r w:rsidR="00DF1B80">
        <w:t>;</w:t>
      </w:r>
      <w:r w:rsidR="009D22BB">
        <w:t xml:space="preserve"> </w:t>
      </w:r>
      <w:r w:rsidR="00812D17">
        <w:t>c</w:t>
      </w:r>
      <w:r w:rsidR="009D22BB">
        <w:t>f</w:t>
      </w:r>
      <w:r w:rsidR="00812D17">
        <w:t>.</w:t>
      </w:r>
      <w:r w:rsidR="00477C25">
        <w:t xml:space="preserve"> </w:t>
      </w:r>
      <w:hyperlink w:anchor="andraszewicz2014" w:history="1">
        <w:proofErr w:type="spellStart"/>
        <w:r w:rsidR="00477C25" w:rsidRPr="009D22BB">
          <w:rPr>
            <w:rStyle w:val="Hyperlink"/>
            <w:rFonts w:ascii="Ebrima" w:hAnsi="Ebrima"/>
          </w:rPr>
          <w:t>Andraszewicz</w:t>
        </w:r>
        <w:proofErr w:type="spellEnd"/>
        <w:r w:rsidR="00477C25" w:rsidRPr="009D22BB">
          <w:rPr>
            <w:rStyle w:val="Hyperlink"/>
            <w:rFonts w:ascii="Ebrima" w:hAnsi="Ebrima"/>
          </w:rPr>
          <w:t xml:space="preserve"> et al., 2014</w:t>
        </w:r>
      </w:hyperlink>
      <w:r w:rsidR="00DF1B80">
        <w:t xml:space="preserve">; </w:t>
      </w:r>
      <w:hyperlink w:anchor="jaroszwiley2014" w:history="1">
        <w:r w:rsidR="00DF1B80" w:rsidRPr="0002712B">
          <w:rPr>
            <w:rStyle w:val="Hyperlink"/>
            <w:rFonts w:ascii="Ebrima" w:hAnsi="Ebrima"/>
          </w:rPr>
          <w:t>Jarosz &amp; Wiley, 2014</w:t>
        </w:r>
      </w:hyperlink>
      <w:r w:rsidR="00812D17">
        <w:t>)</w:t>
      </w:r>
      <w:r w:rsidR="00964D66">
        <w:t>.</w:t>
      </w:r>
    </w:p>
    <w:p w14:paraId="5D0C2FAC" w14:textId="18EA3EEF" w:rsidR="00CF3595" w:rsidRDefault="00CF3595" w:rsidP="00D9584B">
      <w:r w:rsidRPr="00CF3595">
        <w:rPr>
          <w:highlight w:val="yellow"/>
        </w:rPr>
        <w:t>[more details</w:t>
      </w:r>
      <w:r>
        <w:rPr>
          <w:highlight w:val="yellow"/>
        </w:rPr>
        <w:t xml:space="preserve"> needed </w:t>
      </w:r>
      <w:r w:rsidRPr="00CF3595">
        <w:rPr>
          <w:highlight w:val="yellow"/>
        </w:rPr>
        <w:sym w:font="Wingdings" w:char="F0E0"/>
      </w:r>
      <w:r>
        <w:rPr>
          <w:highlight w:val="yellow"/>
        </w:rPr>
        <w:t xml:space="preserve"> most significant disconnections + associated bayes factor; similar to </w:t>
      </w:r>
      <w:hyperlink w:anchor="table03" w:history="1">
        <w:r w:rsidRPr="00CF3595">
          <w:rPr>
            <w:rStyle w:val="Hyperlink"/>
            <w:rFonts w:ascii="Ebrima" w:hAnsi="Ebrima"/>
            <w:highlight w:val="yellow"/>
          </w:rPr>
          <w:t>table 3</w:t>
        </w:r>
      </w:hyperlink>
      <w:r w:rsidRPr="00CF3595">
        <w:rPr>
          <w:highlight w:val="yellow"/>
        </w:rPr>
        <w:t>]</w:t>
      </w:r>
    </w:p>
    <w:p w14:paraId="62D3CEC5" w14:textId="3C94E0AF" w:rsidR="002C44D8" w:rsidRDefault="002C44D8" w:rsidP="00D9584B"/>
    <w:p w14:paraId="367C7FB4" w14:textId="5D4C24AF" w:rsidR="002C44D8" w:rsidRDefault="003F28FA" w:rsidP="00D9584B">
      <w:bookmarkStart w:id="461" w:name="analysisS2"/>
      <w:r>
        <w:rPr>
          <w:b/>
        </w:rPr>
        <w:t>Supplementary</w:t>
      </w:r>
      <w:r w:rsidR="002C44D8" w:rsidRPr="002C44D8">
        <w:rPr>
          <w:b/>
        </w:rPr>
        <w:t xml:space="preserve"> Analysis 2:</w:t>
      </w:r>
      <w:r w:rsidR="002C44D8">
        <w:t xml:space="preserve"> Bayesian Correlation for </w:t>
      </w:r>
      <w:r w:rsidR="0002712B">
        <w:t>Increase of Indirect SSPLs</w:t>
      </w:r>
    </w:p>
    <w:bookmarkEnd w:id="461"/>
    <w:p w14:paraId="02913BF0" w14:textId="763D7268" w:rsidR="00C03D96" w:rsidRDefault="002C44D8" w:rsidP="002C44D8">
      <w:r>
        <w:t>To investigate if the increase in SSPLs between</w:t>
      </w:r>
      <w:r w:rsidRPr="009A2D8F">
        <w:t xml:space="preserve"> two grey matter regions are significantly associated with </w:t>
      </w:r>
      <w:r w:rsidR="00723AA8">
        <w:t>pathological behavioural</w:t>
      </w:r>
      <w:r w:rsidRPr="009A2D8F">
        <w:t xml:space="preserve"> scores,</w:t>
      </w:r>
      <w:r>
        <w:t xml:space="preserve"> we used custom R (</w:t>
      </w:r>
      <w:hyperlink w:anchor="Rcoreteam2018" w:history="1">
        <w:r w:rsidRPr="0024272E">
          <w:rPr>
            <w:rStyle w:val="Hyperlink"/>
            <w:rFonts w:ascii="Ebrima" w:hAnsi="Ebrima"/>
          </w:rPr>
          <w:t>R Core Team, 2018</w:t>
        </w:r>
      </w:hyperlink>
      <w:r>
        <w:t xml:space="preserve">) scripts employing the </w:t>
      </w:r>
      <w:proofErr w:type="spellStart"/>
      <w:r>
        <w:t>R.matlab</w:t>
      </w:r>
      <w:proofErr w:type="spellEnd"/>
      <w:r>
        <w:t xml:space="preserve"> (</w:t>
      </w:r>
      <w:proofErr w:type="spellStart"/>
      <w:r w:rsidR="00CC628C">
        <w:fldChar w:fldCharType="begin"/>
      </w:r>
      <w:r w:rsidR="00CC628C">
        <w:instrText xml:space="preserve"> HYPERLINK \l "bengtsson2018" </w:instrText>
      </w:r>
      <w:r w:rsidR="00CC628C">
        <w:fldChar w:fldCharType="separate"/>
      </w:r>
      <w:r w:rsidRPr="0024272E">
        <w:rPr>
          <w:rStyle w:val="Hyperlink"/>
          <w:rFonts w:ascii="Ebrima" w:hAnsi="Ebrima"/>
        </w:rPr>
        <w:t>Bengtsson</w:t>
      </w:r>
      <w:proofErr w:type="spellEnd"/>
      <w:r w:rsidRPr="0024272E">
        <w:rPr>
          <w:rStyle w:val="Hyperlink"/>
          <w:rFonts w:ascii="Ebrima" w:hAnsi="Ebrima"/>
        </w:rPr>
        <w:t>, 2018</w:t>
      </w:r>
      <w:r w:rsidR="00CC628C">
        <w:rPr>
          <w:rStyle w:val="Hyperlink"/>
          <w:rFonts w:ascii="Ebrima" w:hAnsi="Ebrima"/>
        </w:rPr>
        <w:fldChar w:fldCharType="end"/>
      </w:r>
      <w:r>
        <w:t xml:space="preserve">), </w:t>
      </w:r>
      <w:proofErr w:type="spellStart"/>
      <w:r>
        <w:t>tidyr</w:t>
      </w:r>
      <w:proofErr w:type="spellEnd"/>
      <w:r>
        <w:t xml:space="preserve"> (</w:t>
      </w:r>
      <w:hyperlink w:anchor="wickhamhenry2019" w:history="1">
        <w:r w:rsidRPr="0024272E">
          <w:rPr>
            <w:rStyle w:val="Hyperlink"/>
            <w:rFonts w:ascii="Ebrima" w:hAnsi="Ebrima"/>
          </w:rPr>
          <w:t>Wickham &amp; Henry, 2019</w:t>
        </w:r>
      </w:hyperlink>
      <w:r>
        <w:t xml:space="preserve">) and </w:t>
      </w:r>
      <w:proofErr w:type="spellStart"/>
      <w:r>
        <w:t>dplyr</w:t>
      </w:r>
      <w:proofErr w:type="spellEnd"/>
      <w:r>
        <w:t xml:space="preserve"> (</w:t>
      </w:r>
      <w:hyperlink w:anchor="wickham2019" w:history="1">
        <w:r w:rsidRPr="0024272E">
          <w:rPr>
            <w:rStyle w:val="Hyperlink"/>
            <w:rFonts w:ascii="Ebrima" w:hAnsi="Ebrima"/>
          </w:rPr>
          <w:t>Wickham et al., 2019</w:t>
        </w:r>
      </w:hyperlink>
      <w:r>
        <w:t xml:space="preserve">) packages. </w:t>
      </w:r>
    </w:p>
    <w:p w14:paraId="0DFBB245" w14:textId="2B343E6E" w:rsidR="002C44D8" w:rsidRDefault="002C44D8" w:rsidP="002C44D8">
      <w:r>
        <w:t>As described in</w:t>
      </w:r>
      <w:r w:rsidR="00723AA8">
        <w:t xml:space="preserve"> </w:t>
      </w:r>
      <w:hyperlink w:anchor="_Region-to-Region_Disconnectivity" w:history="1">
        <w:r w:rsidR="00723AA8" w:rsidRPr="003D34CC">
          <w:rPr>
            <w:rStyle w:val="Hyperlink"/>
            <w:rFonts w:ascii="Ebrima" w:hAnsi="Ebrima"/>
          </w:rPr>
          <w:t>Section 3.3.</w:t>
        </w:r>
      </w:hyperlink>
      <w:r w:rsidR="00723AA8">
        <w:t xml:space="preserve"> and </w:t>
      </w:r>
      <w:hyperlink w:anchor="analyisS1" w:history="1">
        <w:r w:rsidR="003F28FA" w:rsidRPr="003D34CC">
          <w:rPr>
            <w:rStyle w:val="Hyperlink"/>
            <w:rFonts w:ascii="Ebrima" w:hAnsi="Ebrima"/>
          </w:rPr>
          <w:t>Supplementary</w:t>
        </w:r>
        <w:r w:rsidR="00723AA8" w:rsidRPr="003D34CC">
          <w:rPr>
            <w:rStyle w:val="Hyperlink"/>
            <w:rFonts w:ascii="Ebrima" w:hAnsi="Ebrima"/>
          </w:rPr>
          <w:t xml:space="preserve"> Analysis 1</w:t>
        </w:r>
      </w:hyperlink>
      <w:r w:rsidR="00723AA8">
        <w:t>,</w:t>
      </w:r>
      <w:r>
        <w:t xml:space="preserve"> we removed the redundant elements from the matrix, as well as all disconnections that are present in less than 20% of the patient sample. Then, we calculated a Bayesian correlation between the behavioural data and the SSPL values across the patient (sub-)samples. We repeated this analysis three times – once for the whole patient sample, and then for the male and female subsamples separately. </w:t>
      </w:r>
    </w:p>
    <w:p w14:paraId="33318658" w14:textId="2788FF47" w:rsidR="002C44D8" w:rsidRDefault="0002712B" w:rsidP="00D9584B">
      <w:r>
        <w:t xml:space="preserve">Using this Bayesian approach, we detected some significant indirect SSPL increases where the frequentist analysis did not find any as described in </w:t>
      </w:r>
      <w:hyperlink w:anchor="_Lesion-induced_Increase_in_1" w:history="1">
        <w:r w:rsidRPr="0002712B">
          <w:rPr>
            <w:rStyle w:val="Hyperlink"/>
            <w:rFonts w:ascii="Ebrima" w:hAnsi="Ebrima"/>
          </w:rPr>
          <w:t>Section 4.5.</w:t>
        </w:r>
      </w:hyperlink>
      <w:r>
        <w:t xml:space="preserve"> Those significant SSPL increases are shown in </w:t>
      </w:r>
      <w:hyperlink w:anchor="figureS03" w:history="1">
        <w:r w:rsidRPr="00CF3595">
          <w:rPr>
            <w:rStyle w:val="Hyperlink"/>
            <w:rFonts w:ascii="Ebrima" w:hAnsi="Ebrima"/>
          </w:rPr>
          <w:t xml:space="preserve">Supplementary Figure </w:t>
        </w:r>
        <w:r w:rsidR="00CF3595" w:rsidRPr="00CF3595">
          <w:rPr>
            <w:rStyle w:val="Hyperlink"/>
            <w:rFonts w:ascii="Ebrima" w:hAnsi="Ebrima"/>
          </w:rPr>
          <w:t>3</w:t>
        </w:r>
      </w:hyperlink>
      <w:r w:rsidR="00CF3595">
        <w:t xml:space="preserve">. </w:t>
      </w:r>
    </w:p>
    <w:bookmarkEnd w:id="1"/>
    <w:p w14:paraId="758EAB0A" w14:textId="2BAD0CD3" w:rsidR="00CF3595" w:rsidRDefault="00CF3595" w:rsidP="00CF3595">
      <w:r w:rsidRPr="00CF3595">
        <w:rPr>
          <w:highlight w:val="yellow"/>
        </w:rPr>
        <w:t>[more details</w:t>
      </w:r>
      <w:r>
        <w:rPr>
          <w:highlight w:val="yellow"/>
        </w:rPr>
        <w:t xml:space="preserve"> needed </w:t>
      </w:r>
      <w:r w:rsidRPr="00CF3595">
        <w:rPr>
          <w:highlight w:val="yellow"/>
        </w:rPr>
        <w:sym w:font="Wingdings" w:char="F0E0"/>
      </w:r>
      <w:r>
        <w:rPr>
          <w:highlight w:val="yellow"/>
        </w:rPr>
        <w:t xml:space="preserve"> most significant SSPL increases + associated bayes factor; similar to </w:t>
      </w:r>
      <w:hyperlink w:anchor="table03" w:history="1">
        <w:r w:rsidRPr="00CF3595">
          <w:rPr>
            <w:rStyle w:val="Hyperlink"/>
            <w:rFonts w:ascii="Ebrima" w:hAnsi="Ebrima"/>
            <w:highlight w:val="yellow"/>
          </w:rPr>
          <w:t>table 3</w:t>
        </w:r>
      </w:hyperlink>
      <w:r w:rsidRPr="00CF3595">
        <w:rPr>
          <w:highlight w:val="yellow"/>
        </w:rPr>
        <w:t>]</w:t>
      </w:r>
    </w:p>
    <w:p w14:paraId="4DAC2627" w14:textId="77777777" w:rsidR="00D9584B" w:rsidRPr="0089785B" w:rsidRDefault="00D9584B" w:rsidP="0089785B"/>
    <w:sectPr w:rsidR="00D9584B" w:rsidRPr="0089785B" w:rsidSect="004D0CF4">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Lisa" w:date="2022-09-08T19:07:00Z" w:initials="L">
    <w:p w14:paraId="2DF4BF4D" w14:textId="5C94EA39" w:rsidR="00CC628C" w:rsidRPr="00A54F89" w:rsidRDefault="00CC628C">
      <w:pPr>
        <w:pStyle w:val="Kommentartext"/>
        <w:rPr>
          <w:lang w:val="de-DE"/>
        </w:rPr>
      </w:pPr>
      <w:r>
        <w:rPr>
          <w:rStyle w:val="Kommentarzeichen"/>
        </w:rPr>
        <w:annotationRef/>
      </w:r>
      <w:r w:rsidRPr="00A54F89">
        <w:rPr>
          <w:lang w:val="de-DE"/>
        </w:rPr>
        <w:t>N</w:t>
      </w:r>
      <w:r>
        <w:rPr>
          <w:lang w:val="de-DE"/>
        </w:rPr>
        <w:t>ur ein allgemeiner Tipp vorne w</w:t>
      </w:r>
      <w:r w:rsidRPr="00A54F89">
        <w:rPr>
          <w:lang w:val="de-DE"/>
        </w:rPr>
        <w:t>e</w:t>
      </w:r>
      <w:r>
        <w:rPr>
          <w:lang w:val="de-DE"/>
        </w:rPr>
        <w:t>g: Es empfiehlt sich meistens, für den Fließtext einen Zeilenabstand von 1.5 zu nehmen, damit es leichter zu lesen ist.</w:t>
      </w:r>
    </w:p>
  </w:comment>
  <w:comment w:id="5" w:author="Lisa" w:date="2022-09-08T18:11:00Z" w:initials="L">
    <w:p w14:paraId="3BA22F5B" w14:textId="2D4BEA55" w:rsidR="00CC628C" w:rsidRPr="00787CAD" w:rsidRDefault="00CC628C">
      <w:pPr>
        <w:pStyle w:val="Kommentartext"/>
        <w:rPr>
          <w:lang w:val="de-DE"/>
        </w:rPr>
      </w:pPr>
      <w:r>
        <w:rPr>
          <w:rStyle w:val="Kommentarzeichen"/>
        </w:rPr>
        <w:annotationRef/>
      </w:r>
      <w:r w:rsidRPr="00787CAD">
        <w:rPr>
          <w:lang w:val="de-DE"/>
        </w:rPr>
        <w:t xml:space="preserve">Hier fehlt noch der </w:t>
      </w:r>
      <w:r>
        <w:rPr>
          <w:lang w:val="de-DE"/>
        </w:rPr>
        <w:t xml:space="preserve">wichtige </w:t>
      </w:r>
      <w:r w:rsidRPr="00787CAD">
        <w:rPr>
          <w:lang w:val="de-DE"/>
        </w:rPr>
        <w:t>(Halb)</w:t>
      </w:r>
      <w:r>
        <w:rPr>
          <w:lang w:val="de-DE"/>
        </w:rPr>
        <w:t>Satz zur Ethikkommission.</w:t>
      </w:r>
    </w:p>
  </w:comment>
  <w:comment w:id="6" w:author="Lisa" w:date="2022-09-08T18:28:00Z" w:initials="L">
    <w:p w14:paraId="232A4300" w14:textId="31CE181D" w:rsidR="00CC628C" w:rsidRDefault="00CC628C">
      <w:pPr>
        <w:pStyle w:val="Kommentartext"/>
      </w:pPr>
      <w:r>
        <w:rPr>
          <w:rStyle w:val="Kommentarzeichen"/>
        </w:rPr>
        <w:annotationRef/>
      </w:r>
      <w:r>
        <w:t xml:space="preserve">Right hemisphere stroke! :-) </w:t>
      </w:r>
      <w:r>
        <w:br/>
        <w:t>No bilateral strokes</w:t>
      </w:r>
    </w:p>
  </w:comment>
  <w:comment w:id="9" w:author="Lisa" w:date="2022-09-08T18:18:00Z" w:initials="L">
    <w:p w14:paraId="1FF06CCB" w14:textId="7C29C5EB" w:rsidR="00CC628C" w:rsidRPr="00787CAD" w:rsidRDefault="00CC628C">
      <w:pPr>
        <w:pStyle w:val="Kommentartext"/>
        <w:rPr>
          <w:lang w:val="de-DE"/>
        </w:rPr>
      </w:pPr>
      <w:r>
        <w:rPr>
          <w:rStyle w:val="Kommentarzeichen"/>
        </w:rPr>
        <w:annotationRef/>
      </w:r>
      <w:r w:rsidRPr="00787CAD">
        <w:rPr>
          <w:lang w:val="de-DE"/>
        </w:rPr>
        <w:t xml:space="preserve">Hier bin ich etwas drüber gestolpert. </w:t>
      </w:r>
      <w:r>
        <w:rPr>
          <w:lang w:val="de-DE"/>
        </w:rPr>
        <w:t>Vlt. Eher konkret „entweder in beiden Tests über oder unter der Schwelle für pathologischen Neglect“ oder sowas. „Symptoms“ ist für meine Begriffe hier zu vage.</w:t>
      </w:r>
    </w:p>
  </w:comment>
  <w:comment w:id="14" w:author="Lisa" w:date="2022-09-08T19:16:00Z" w:initials="L">
    <w:p w14:paraId="48D41671" w14:textId="52354523" w:rsidR="00CC628C" w:rsidRPr="00DD0CD2" w:rsidRDefault="00CC628C">
      <w:pPr>
        <w:pStyle w:val="Kommentartext"/>
        <w:rPr>
          <w:lang w:val="de-DE"/>
        </w:rPr>
      </w:pPr>
      <w:r>
        <w:rPr>
          <w:rStyle w:val="Kommentarzeichen"/>
        </w:rPr>
        <w:annotationRef/>
      </w:r>
      <w:r>
        <w:rPr>
          <w:lang w:val="de-DE"/>
        </w:rPr>
        <w:t xml:space="preserve">Ich glaube </w:t>
      </w:r>
      <w:r w:rsidRPr="00DD0CD2">
        <w:rPr>
          <w:lang w:val="de-DE"/>
        </w:rPr>
        <w:t xml:space="preserve">nicht, dass das wirklich </w:t>
      </w:r>
      <w:r>
        <w:rPr>
          <w:lang w:val="de-DE"/>
        </w:rPr>
        <w:t>Kontrollen waren. Ich würde tatsächlich einfach non-neglect oder without neglect schreiben. Können wir gern nochmal mündlich drüber reden.</w:t>
      </w:r>
    </w:p>
  </w:comment>
  <w:comment w:id="11" w:author="Smaczny, Stefan" w:date="2022-09-05T17:05:00Z" w:initials="SS">
    <w:p w14:paraId="7A4EAD61" w14:textId="358E3FCB" w:rsidR="00CC628C" w:rsidRPr="00787CAD" w:rsidRDefault="00CC628C">
      <w:pPr>
        <w:pStyle w:val="Kommentartext"/>
        <w:rPr>
          <w:lang w:val="de-DE"/>
        </w:rPr>
      </w:pPr>
      <w:r>
        <w:rPr>
          <w:rStyle w:val="Kommentarzeichen"/>
        </w:rPr>
        <w:annotationRef/>
      </w:r>
      <w:r w:rsidRPr="00787CAD">
        <w:rPr>
          <w:lang w:val="de-DE"/>
        </w:rPr>
        <w:t>Dadurch, dass das alles in der Tabelle steht, muss es nicht nochmal im Fließtext sein</w:t>
      </w:r>
    </w:p>
  </w:comment>
  <w:comment w:id="12" w:author="Lisa" w:date="2022-09-08T19:19:00Z" w:initials="L">
    <w:p w14:paraId="1CD819B7" w14:textId="6C526945" w:rsidR="00CC628C" w:rsidRPr="002F4386" w:rsidRDefault="00CC628C">
      <w:pPr>
        <w:pStyle w:val="Kommentartext"/>
        <w:rPr>
          <w:lang w:val="de-DE"/>
        </w:rPr>
      </w:pPr>
      <w:r>
        <w:rPr>
          <w:rStyle w:val="Kommentarzeichen"/>
        </w:rPr>
        <w:annotationRef/>
      </w:r>
      <w:r w:rsidRPr="002F4386">
        <w:rPr>
          <w:lang w:val="de-DE"/>
        </w:rPr>
        <w:t xml:space="preserve">Stimme zu. Allerdings würde ich den </w:t>
      </w:r>
      <w:r>
        <w:rPr>
          <w:lang w:val="de-DE"/>
        </w:rPr>
        <w:t>Satz zur ntersuchung von Felddefekten und den Absatz zu Neglect (verkürzt) drinnen lassen.</w:t>
      </w:r>
    </w:p>
  </w:comment>
  <w:comment w:id="16" w:author="Lisa" w:date="2022-09-08T19:36:00Z" w:initials="L">
    <w:p w14:paraId="3B6352BA" w14:textId="027C444C" w:rsidR="00CC628C" w:rsidRPr="00D8053E" w:rsidRDefault="00CC628C">
      <w:pPr>
        <w:pStyle w:val="Kommentartext"/>
        <w:rPr>
          <w:lang w:val="de-DE"/>
        </w:rPr>
      </w:pPr>
      <w:r>
        <w:rPr>
          <w:rStyle w:val="Kommentarzeichen"/>
        </w:rPr>
        <w:annotationRef/>
      </w:r>
      <w:r w:rsidRPr="00D8053E">
        <w:rPr>
          <w:lang w:val="de-DE"/>
        </w:rPr>
        <w:t xml:space="preserve">Die Tabelle und Legende kommen mir bekannt vor </w:t>
      </w:r>
      <w:r>
        <w:rPr>
          <w:lang w:val="de-DE"/>
        </w:rPr>
        <w:t>:D</w:t>
      </w:r>
    </w:p>
  </w:comment>
  <w:comment w:id="59" w:author="Lisa" w:date="2022-09-08T19:31:00Z" w:initials="L">
    <w:p w14:paraId="27796641" w14:textId="60D39DA9" w:rsidR="00CC628C" w:rsidRPr="008D4E18" w:rsidRDefault="00CC628C">
      <w:pPr>
        <w:pStyle w:val="Kommentartext"/>
        <w:rPr>
          <w:lang w:val="de-DE"/>
        </w:rPr>
      </w:pPr>
      <w:r>
        <w:rPr>
          <w:rStyle w:val="Kommentarzeichen"/>
        </w:rPr>
        <w:annotationRef/>
      </w:r>
      <w:r w:rsidRPr="008D4E18">
        <w:rPr>
          <w:lang w:val="de-DE"/>
        </w:rPr>
        <w:t>Sollte kontinuierlich sein</w:t>
      </w:r>
    </w:p>
  </w:comment>
  <w:comment w:id="71" w:author="Lisa" w:date="2022-09-08T19:32:00Z" w:initials="L">
    <w:p w14:paraId="3154490B" w14:textId="2D41CC07" w:rsidR="00CC628C" w:rsidRPr="008D4E18" w:rsidRDefault="00CC628C">
      <w:pPr>
        <w:pStyle w:val="Kommentartext"/>
        <w:rPr>
          <w:lang w:val="de-DE"/>
        </w:rPr>
      </w:pPr>
      <w:r>
        <w:rPr>
          <w:rStyle w:val="Kommentarzeichen"/>
        </w:rPr>
        <w:annotationRef/>
      </w:r>
      <w:r w:rsidRPr="008D4E18">
        <w:rPr>
          <w:lang w:val="de-DE"/>
        </w:rPr>
        <w:t xml:space="preserve">Ich persönlich würde </w:t>
      </w:r>
      <w:r>
        <w:rPr>
          <w:lang w:val="de-DE"/>
        </w:rPr>
        <w:t xml:space="preserve">bei den Neglect Tests </w:t>
      </w:r>
      <w:r w:rsidRPr="008D4E18">
        <w:rPr>
          <w:lang w:val="de-DE"/>
        </w:rPr>
        <w:t xml:space="preserve">entweder nur original </w:t>
      </w:r>
      <w:r>
        <w:rPr>
          <w:lang w:val="de-DE"/>
        </w:rPr>
        <w:t>Werte oder nur z-normierte Werte darstellen. Wäre für ersteres.</w:t>
      </w:r>
    </w:p>
  </w:comment>
  <w:comment w:id="82" w:author="Smaczny, Stefan" w:date="2022-09-05T17:08:00Z" w:initials="SS">
    <w:p w14:paraId="248BA9B3" w14:textId="59C2427D" w:rsidR="00CC628C" w:rsidRPr="00787CAD" w:rsidRDefault="00CC628C">
      <w:pPr>
        <w:pStyle w:val="Kommentartext"/>
        <w:rPr>
          <w:lang w:val="de-DE"/>
        </w:rPr>
      </w:pPr>
      <w:r>
        <w:rPr>
          <w:rStyle w:val="Kommentarzeichen"/>
        </w:rPr>
        <w:annotationRef/>
      </w:r>
      <w:r w:rsidRPr="00787CAD">
        <w:rPr>
          <w:lang w:val="de-DE"/>
        </w:rPr>
        <w:t>Üblicherweise ist das bei APA-Tabellen so, dass man eine dicke Linie oben hat, dann eine nach der Header Zeile, und eine ganz am Schluss</w:t>
      </w:r>
    </w:p>
  </w:comment>
  <w:comment w:id="87" w:author="Smaczny, Stefan" w:date="2022-09-05T17:37:00Z" w:initials="SS">
    <w:p w14:paraId="1B95A407" w14:textId="215116D9" w:rsidR="00CC628C" w:rsidRPr="00787CAD" w:rsidRDefault="00CC628C">
      <w:pPr>
        <w:pStyle w:val="Kommentartext"/>
        <w:rPr>
          <w:lang w:val="de-DE"/>
        </w:rPr>
      </w:pPr>
      <w:r>
        <w:rPr>
          <w:rStyle w:val="Kommentarzeichen"/>
        </w:rPr>
        <w:annotationRef/>
      </w:r>
      <w:r w:rsidRPr="00787CAD">
        <w:rPr>
          <w:lang w:val="de-DE"/>
        </w:rPr>
        <w:t>Warum nur p-Werte? Ist das in anderen Papern auch so?</w:t>
      </w:r>
    </w:p>
  </w:comment>
  <w:comment w:id="88" w:author="Lisa" w:date="2022-09-08T19:35:00Z" w:initials="L">
    <w:p w14:paraId="4035D644" w14:textId="450FA486" w:rsidR="00CC628C" w:rsidRPr="0020347C" w:rsidRDefault="00CC628C">
      <w:pPr>
        <w:pStyle w:val="Kommentartext"/>
        <w:rPr>
          <w:lang w:val="de-DE"/>
        </w:rPr>
      </w:pPr>
      <w:r>
        <w:rPr>
          <w:rStyle w:val="Kommentarzeichen"/>
        </w:rPr>
        <w:annotationRef/>
      </w:r>
      <w:r w:rsidRPr="0020347C">
        <w:rPr>
          <w:lang w:val="de-DE"/>
        </w:rPr>
        <w:t xml:space="preserve">Ja ist es, zbsp in meinem </w:t>
      </w:r>
      <w:r>
        <w:rPr>
          <w:lang w:val="de-DE"/>
        </w:rPr>
        <w:t>:D</w:t>
      </w:r>
      <w:r>
        <w:rPr>
          <w:lang w:val="de-DE"/>
        </w:rPr>
        <w:br/>
        <w:t>Bei unwichtigen Tests wie eben demographischen Tabellen finde ich das Weglassen der Teststatistik in Ordnung, nur bei essentiellen Tests sollten sie auf alle Fälle mit.</w:t>
      </w:r>
    </w:p>
  </w:comment>
  <w:comment w:id="92" w:author="Lisa" w:date="2022-09-08T19:39:00Z" w:initials="L">
    <w:p w14:paraId="7933D8A8" w14:textId="3AB39C7C" w:rsidR="00CC628C" w:rsidRPr="00EB1125" w:rsidRDefault="00CC628C">
      <w:pPr>
        <w:pStyle w:val="Kommentartext"/>
        <w:rPr>
          <w:lang w:val="de-DE"/>
        </w:rPr>
      </w:pPr>
      <w:r>
        <w:rPr>
          <w:rStyle w:val="Kommentarzeichen"/>
        </w:rPr>
        <w:annotationRef/>
      </w:r>
      <w:r w:rsidRPr="00EB1125">
        <w:rPr>
          <w:lang w:val="de-DE"/>
        </w:rPr>
        <w:t>Wenn du für Letter die A</w:t>
      </w:r>
      <w:r>
        <w:rPr>
          <w:lang w:val="de-DE"/>
        </w:rPr>
        <w:t>nzahl angibst, bitte auch für Bells. (Nicht identisch!)</w:t>
      </w:r>
    </w:p>
  </w:comment>
  <w:comment w:id="93" w:author="Smaczny, Stefan" w:date="2022-09-06T16:34:00Z" w:initials="SS">
    <w:p w14:paraId="41733C3F" w14:textId="567C289E" w:rsidR="00CC628C" w:rsidRPr="00787CAD" w:rsidRDefault="00CC628C">
      <w:pPr>
        <w:pStyle w:val="Kommentartext"/>
        <w:rPr>
          <w:lang w:val="de-DE"/>
        </w:rPr>
      </w:pPr>
      <w:r>
        <w:rPr>
          <w:rStyle w:val="Kommentarzeichen"/>
        </w:rPr>
        <w:annotationRef/>
      </w:r>
      <w:r w:rsidRPr="00787CAD">
        <w:rPr>
          <w:lang w:val="de-DE"/>
        </w:rPr>
        <w:t>Streng genommen hast du Recht mit 7, aber rein konzeptuell könnte man 8 Punkte machen. Ist irgendwie unsinnig, ist aber so :P</w:t>
      </w:r>
    </w:p>
  </w:comment>
  <w:comment w:id="94" w:author="Lisa" w:date="2022-09-08T19:45:00Z" w:initials="L">
    <w:p w14:paraId="45452C33" w14:textId="112E8C32" w:rsidR="00CC628C" w:rsidRPr="006C138D" w:rsidRDefault="00CC628C">
      <w:pPr>
        <w:pStyle w:val="Kommentartext"/>
        <w:rPr>
          <w:lang w:val="de-DE"/>
        </w:rPr>
      </w:pPr>
      <w:r>
        <w:rPr>
          <w:rStyle w:val="Kommentarzeichen"/>
        </w:rPr>
        <w:annotationRef/>
      </w:r>
      <w:r w:rsidRPr="006C138D">
        <w:rPr>
          <w:lang w:val="de-DE"/>
        </w:rPr>
        <w:t>t-test bezüglich mean z-scores? Oder t-tests bezüglich original verhaltensscores</w:t>
      </w:r>
      <w:r>
        <w:rPr>
          <w:lang w:val="de-DE"/>
        </w:rPr>
        <w:t>?</w:t>
      </w:r>
    </w:p>
  </w:comment>
  <w:comment w:id="97" w:author="Lisa" w:date="2022-09-09T16:55:00Z" w:initials="L">
    <w:p w14:paraId="3EB8DE30" w14:textId="2F9C979E" w:rsidR="00CC628C" w:rsidRDefault="00CC628C">
      <w:pPr>
        <w:pStyle w:val="Kommentartext"/>
        <w:rPr>
          <w:lang w:val="de-DE"/>
        </w:rPr>
      </w:pPr>
      <w:r>
        <w:rPr>
          <w:rStyle w:val="Kommentarzeichen"/>
        </w:rPr>
        <w:annotationRef/>
      </w:r>
      <w:r w:rsidRPr="00D42A73">
        <w:rPr>
          <w:lang w:val="de-DE"/>
        </w:rPr>
        <w:t>Die 48h-Regel betrifft alle S</w:t>
      </w:r>
      <w:r>
        <w:rPr>
          <w:lang w:val="de-DE"/>
        </w:rPr>
        <w:t>cans, auch wenn du zwei Scans für einen Patienten verwendest.</w:t>
      </w:r>
    </w:p>
    <w:p w14:paraId="25715BB8" w14:textId="34D1B51B" w:rsidR="00CC628C" w:rsidRDefault="00CC628C">
      <w:pPr>
        <w:pStyle w:val="Kommentartext"/>
        <w:rPr>
          <w:lang w:val="de-DE"/>
        </w:rPr>
      </w:pPr>
      <w:r>
        <w:rPr>
          <w:lang w:val="de-DE"/>
        </w:rPr>
        <w:t>Das heißt, du solltest im Satz vorher alle Patienten aufzählen, die eben DWI oder FLAIR hatten (d.h. es sollte sich auf 108 ausummieren - auf welchen Scans wurden die Läsionen eingezeichnet?). Das sekundäre Bild für die bessere Normalisierung interessiert für diesen Punkt nicht. Du kannst zusätzlich sagen, dass du für n Patienten zusätzlich ein T1 Bild hattest und weiter unten bei der Noramlisierung/Delineation erklären, dass du eben manchmal zwei Scans verwendet hast.</w:t>
      </w:r>
    </w:p>
    <w:p w14:paraId="26DD666C" w14:textId="1935B508" w:rsidR="00CC628C" w:rsidRPr="00D42A73" w:rsidRDefault="00CC628C">
      <w:pPr>
        <w:pStyle w:val="Kommentartext"/>
        <w:rPr>
          <w:lang w:val="en-US"/>
        </w:rPr>
      </w:pPr>
      <w:r w:rsidRPr="00D42A73">
        <w:rPr>
          <w:lang w:val="en-US"/>
        </w:rPr>
        <w:t>You know what I mean?</w:t>
      </w:r>
    </w:p>
  </w:comment>
  <w:comment w:id="107" w:author="Lisa" w:date="2022-09-09T17:12:00Z" w:initials="L">
    <w:p w14:paraId="42C2B287" w14:textId="49199A9B" w:rsidR="00CC628C" w:rsidRDefault="00CC628C">
      <w:pPr>
        <w:pStyle w:val="Kommentartext"/>
        <w:rPr>
          <w:lang w:val="de-DE"/>
        </w:rPr>
      </w:pPr>
      <w:r>
        <w:rPr>
          <w:rStyle w:val="Kommentarzeichen"/>
        </w:rPr>
        <w:annotationRef/>
      </w:r>
      <w:r w:rsidRPr="008D6C9E">
        <w:rPr>
          <w:lang w:val="de-DE"/>
        </w:rPr>
        <w:t xml:space="preserve">Dieser Schritt kommt ja erst bei </w:t>
      </w:r>
      <w:r>
        <w:rPr>
          <w:lang w:val="de-DE"/>
        </w:rPr>
        <w:t>„manually reviewed, selected, and modified…“.</w:t>
      </w:r>
    </w:p>
    <w:p w14:paraId="5F89F205" w14:textId="3E2B6432" w:rsidR="00CC628C" w:rsidRPr="008D6C9E" w:rsidRDefault="00CC628C">
      <w:pPr>
        <w:pStyle w:val="Kommentartext"/>
        <w:rPr>
          <w:lang w:val="de-DE"/>
        </w:rPr>
      </w:pPr>
      <w:r>
        <w:rPr>
          <w:lang w:val="de-DE"/>
        </w:rPr>
        <w:t>Der Algorithmus tut in Wahrheit für alle Intensitätsschwellen Mappen erstellen, durch die man dann quasi manuell durchklicken kann. Das aber nur zur Info, muss hier nicht stehen.</w:t>
      </w:r>
    </w:p>
  </w:comment>
  <w:comment w:id="108" w:author="Lisa" w:date="2022-09-09T17:15:00Z" w:initials="L">
    <w:p w14:paraId="481F81D1" w14:textId="42F3EE2F" w:rsidR="00CC628C" w:rsidRPr="00CC628C" w:rsidRDefault="00CC628C">
      <w:pPr>
        <w:pStyle w:val="Kommentartext"/>
        <w:rPr>
          <w:lang w:val="de-DE"/>
        </w:rPr>
      </w:pPr>
      <w:r>
        <w:rPr>
          <w:rStyle w:val="Kommentarzeichen"/>
        </w:rPr>
        <w:annotationRef/>
      </w:r>
      <w:r w:rsidRPr="00C31192">
        <w:rPr>
          <w:lang w:val="de-DE"/>
        </w:rPr>
        <w:t xml:space="preserve">Hm. </w:t>
      </w:r>
      <w:r>
        <w:rPr>
          <w:lang w:val="de-DE"/>
        </w:rPr>
        <w:t xml:space="preserve">Das trifft auf CT zu, bei Flair ist es umgekehrt. </w:t>
      </w:r>
      <w:proofErr w:type="spellStart"/>
      <w:r w:rsidRPr="00CC628C">
        <w:rPr>
          <w:lang w:val="de-DE"/>
        </w:rPr>
        <w:t>Vlt</w:t>
      </w:r>
      <w:proofErr w:type="spellEnd"/>
      <w:r w:rsidRPr="00CC628C">
        <w:rPr>
          <w:lang w:val="de-DE"/>
        </w:rPr>
        <w:t xml:space="preserve">. Lieber sowas wie „e.g., </w:t>
      </w:r>
      <w:proofErr w:type="spellStart"/>
      <w:r w:rsidRPr="00CC628C">
        <w:rPr>
          <w:lang w:val="de-DE"/>
        </w:rPr>
        <w:t>for</w:t>
      </w:r>
      <w:proofErr w:type="spellEnd"/>
      <w:r w:rsidRPr="00CC628C">
        <w:rPr>
          <w:lang w:val="de-DE"/>
        </w:rPr>
        <w:t xml:space="preserve"> CT, </w:t>
      </w:r>
      <w:proofErr w:type="spellStart"/>
      <w:r w:rsidRPr="00CC628C">
        <w:rPr>
          <w:lang w:val="de-DE"/>
        </w:rPr>
        <w:t>hyperintense</w:t>
      </w:r>
      <w:proofErr w:type="spellEnd"/>
      <w:r w:rsidRPr="00CC628C">
        <w:rPr>
          <w:lang w:val="de-DE"/>
        </w:rPr>
        <w:t xml:space="preserve"> </w:t>
      </w:r>
      <w:proofErr w:type="spellStart"/>
      <w:r w:rsidRPr="00CC628C">
        <w:rPr>
          <w:lang w:val="de-DE"/>
        </w:rPr>
        <w:t>haemorrhage</w:t>
      </w:r>
      <w:proofErr w:type="spellEnd"/>
      <w:r w:rsidRPr="00CC628C">
        <w:rPr>
          <w:lang w:val="de-DE"/>
        </w:rPr>
        <w:t xml:space="preserve"> </w:t>
      </w:r>
      <w:proofErr w:type="spellStart"/>
      <w:r w:rsidRPr="00CC628C">
        <w:rPr>
          <w:lang w:val="de-DE"/>
        </w:rPr>
        <w:t>and</w:t>
      </w:r>
      <w:proofErr w:type="spellEnd"/>
      <w:r w:rsidRPr="00CC628C">
        <w:rPr>
          <w:lang w:val="de-DE"/>
        </w:rPr>
        <w:t xml:space="preserve"> </w:t>
      </w:r>
      <w:proofErr w:type="spellStart"/>
      <w:r w:rsidRPr="00CC628C">
        <w:rPr>
          <w:lang w:val="de-DE"/>
        </w:rPr>
        <w:t>hypointense</w:t>
      </w:r>
      <w:proofErr w:type="spellEnd"/>
      <w:r w:rsidRPr="00CC628C">
        <w:rPr>
          <w:lang w:val="de-DE"/>
        </w:rPr>
        <w:t xml:space="preserve"> </w:t>
      </w:r>
      <w:proofErr w:type="spellStart"/>
      <w:r w:rsidRPr="00CC628C">
        <w:rPr>
          <w:lang w:val="de-DE"/>
        </w:rPr>
        <w:t>infarct</w:t>
      </w:r>
      <w:proofErr w:type="spellEnd"/>
      <w:r w:rsidRPr="00CC628C">
        <w:rPr>
          <w:lang w:val="de-DE"/>
        </w:rPr>
        <w:t>”</w:t>
      </w:r>
    </w:p>
  </w:comment>
  <w:comment w:id="117" w:author="Lisa" w:date="2022-09-09T17:39:00Z" w:initials="L">
    <w:p w14:paraId="2BF11C89" w14:textId="79DB9C7A" w:rsidR="00CC628C" w:rsidRPr="00FD5A08" w:rsidRDefault="00CC628C">
      <w:pPr>
        <w:pStyle w:val="Kommentartext"/>
        <w:rPr>
          <w:lang w:val="de-DE"/>
        </w:rPr>
      </w:pPr>
      <w:r>
        <w:rPr>
          <w:rStyle w:val="Kommentarzeichen"/>
        </w:rPr>
        <w:annotationRef/>
      </w:r>
      <w:r>
        <w:rPr>
          <w:lang w:val="de-DE"/>
        </w:rPr>
        <w:t xml:space="preserve">FYI. </w:t>
      </w:r>
      <w:r w:rsidRPr="00FD5A08">
        <w:rPr>
          <w:lang w:val="de-DE"/>
        </w:rPr>
        <w:t xml:space="preserve">Ich hab immer Collins 1994 zitiert. </w:t>
      </w:r>
    </w:p>
  </w:comment>
  <w:comment w:id="120" w:author="Lisa" w:date="2022-09-09T17:47:00Z" w:initials="L">
    <w:p w14:paraId="51FAC498" w14:textId="35355B0D" w:rsidR="00CC628C" w:rsidRPr="004353F4" w:rsidRDefault="00CC628C">
      <w:pPr>
        <w:pStyle w:val="Kommentartext"/>
        <w:rPr>
          <w:lang w:val="de-DE"/>
        </w:rPr>
      </w:pPr>
      <w:r>
        <w:rPr>
          <w:rStyle w:val="Kommentarzeichen"/>
        </w:rPr>
        <w:annotationRef/>
      </w:r>
      <w:r w:rsidRPr="004353F4">
        <w:rPr>
          <w:lang w:val="de-DE"/>
        </w:rPr>
        <w:t>Wenn du zwei Scans (Mr segment normalize) verwendet has</w:t>
      </w:r>
      <w:r>
        <w:rPr>
          <w:lang w:val="de-DE"/>
        </w:rPr>
        <w:t>t, dann enantiomorphic, wenn nur ein Scan, dann cost-function masking.</w:t>
      </w:r>
    </w:p>
  </w:comment>
  <w:comment w:id="126" w:author="Lisa" w:date="2022-09-09T18:01:00Z" w:initials="L">
    <w:p w14:paraId="6175F156" w14:textId="0C6C32F7" w:rsidR="00CC628C" w:rsidRPr="0018438B" w:rsidRDefault="00CC628C">
      <w:pPr>
        <w:pStyle w:val="Kommentartext"/>
        <w:rPr>
          <w:lang w:val="de-DE"/>
        </w:rPr>
      </w:pPr>
      <w:r>
        <w:rPr>
          <w:rStyle w:val="Kommentarzeichen"/>
        </w:rPr>
        <w:annotationRef/>
      </w:r>
      <w:r w:rsidRPr="0018438B">
        <w:rPr>
          <w:lang w:val="de-DE"/>
        </w:rPr>
        <w:t>Theoretisch brauchst du so Software R</w:t>
      </w:r>
      <w:r>
        <w:rPr>
          <w:lang w:val="de-DE"/>
        </w:rPr>
        <w:t>eferenzen nur beim ersten Erwähnen zitieren.</w:t>
      </w:r>
    </w:p>
  </w:comment>
  <w:comment w:id="132" w:author="Lisa" w:date="2022-09-09T18:12:00Z" w:initials="L">
    <w:p w14:paraId="753411DD" w14:textId="77777777" w:rsidR="00CC628C" w:rsidRDefault="00CC628C">
      <w:pPr>
        <w:pStyle w:val="Kommentartext"/>
        <w:rPr>
          <w:lang w:val="de-DE"/>
        </w:rPr>
      </w:pPr>
      <w:r>
        <w:rPr>
          <w:rStyle w:val="Kommentarzeichen"/>
        </w:rPr>
        <w:annotationRef/>
      </w:r>
      <w:r w:rsidRPr="00931A6F">
        <w:rPr>
          <w:lang w:val="de-DE"/>
        </w:rPr>
        <w:t xml:space="preserve">Doofe Frage aber was sind das eigt. </w:t>
      </w:r>
      <w:r>
        <w:rPr>
          <w:lang w:val="de-DE"/>
        </w:rPr>
        <w:t xml:space="preserve">Für „komische“ Quellen, NITRC, 2014? :D </w:t>
      </w:r>
    </w:p>
    <w:p w14:paraId="37915B65" w14:textId="699E4950" w:rsidR="00CC628C" w:rsidRPr="00931A6F" w:rsidRDefault="00CC628C">
      <w:pPr>
        <w:pStyle w:val="Kommentartext"/>
        <w:rPr>
          <w:lang w:val="de-DE"/>
        </w:rPr>
      </w:pPr>
      <w:r>
        <w:rPr>
          <w:lang w:val="de-DE"/>
        </w:rPr>
        <w:t xml:space="preserve">Du könntest einfach den Link kopieren </w:t>
      </w:r>
      <w:hyperlink r:id="rId1" w:history="1">
        <w:r w:rsidRPr="00931A6F">
          <w:rPr>
            <w:rStyle w:val="Hyperlink"/>
            <w:rFonts w:ascii="Lucida Sans" w:hAnsi="Lucida Sans"/>
            <w:color w:val="CB2938"/>
            <w:sz w:val="22"/>
            <w:szCs w:val="22"/>
            <w:bdr w:val="none" w:sz="0" w:space="0" w:color="auto" w:frame="1"/>
            <w:shd w:val="clear" w:color="auto" w:fill="FFFFFF"/>
            <w:lang w:val="de-DE"/>
          </w:rPr>
          <w:t>https://github.com/neurolabusc/NiiStat</w:t>
        </w:r>
      </w:hyperlink>
    </w:p>
  </w:comment>
  <w:comment w:id="142" w:author="Lisa" w:date="2022-09-09T18:31:00Z" w:initials="L">
    <w:p w14:paraId="1DEDA787" w14:textId="2F7A98D9" w:rsidR="00CC628C" w:rsidRPr="0061536B" w:rsidRDefault="00CC628C">
      <w:pPr>
        <w:pStyle w:val="Kommentartext"/>
        <w:rPr>
          <w:lang w:val="de-DE"/>
        </w:rPr>
      </w:pPr>
      <w:r>
        <w:rPr>
          <w:rStyle w:val="Kommentarzeichen"/>
        </w:rPr>
        <w:annotationRef/>
      </w:r>
      <w:r w:rsidRPr="0061536B">
        <w:rPr>
          <w:lang w:val="de-DE"/>
        </w:rPr>
        <w:t xml:space="preserve">Hier sollte auf jeden Fall </w:t>
      </w:r>
      <w:r>
        <w:rPr>
          <w:lang w:val="de-DE"/>
        </w:rPr>
        <w:t>kurz erwähnt/</w:t>
      </w:r>
      <w:r w:rsidRPr="0061536B">
        <w:rPr>
          <w:lang w:val="de-DE"/>
        </w:rPr>
        <w:t xml:space="preserve">beschrieben werden, dass dies eine </w:t>
      </w:r>
      <w:r>
        <w:rPr>
          <w:lang w:val="de-DE"/>
        </w:rPr>
        <w:t>indirekte Methode ist und direkte strukturelle Diskonnektivität untersucht wird (indirect measure of / indirectly quantified structural disconnections). Großer Unterschied und auch ein möglicher Kritikpunkt verglichen mit „echten“ Methoden wie DTI. Falls du das nicht schon in der Einleitung machst, könntest du auch den Vortei erwähnen, nämlich dass man das eben mit allen Läsionskarten erstellen kann und man kein DTI braucht.</w:t>
      </w:r>
    </w:p>
  </w:comment>
  <w:comment w:id="150" w:author="Lisa" w:date="2022-09-09T18:41:00Z" w:initials="L">
    <w:p w14:paraId="5AA28828" w14:textId="73B8881B" w:rsidR="00CC628C" w:rsidRPr="00CC628C" w:rsidRDefault="00CC628C">
      <w:pPr>
        <w:pStyle w:val="Kommentartext"/>
        <w:rPr>
          <w:lang w:val="de-DE"/>
        </w:rPr>
      </w:pPr>
      <w:r>
        <w:rPr>
          <w:rStyle w:val="Kommentarzeichen"/>
        </w:rPr>
        <w:annotationRef/>
      </w:r>
      <w:r w:rsidRPr="00CC628C">
        <w:rPr>
          <w:lang w:val="de-DE"/>
        </w:rPr>
        <w:t xml:space="preserve">Nicht </w:t>
      </w:r>
      <w:proofErr w:type="spellStart"/>
      <w:r w:rsidRPr="00CC628C">
        <w:rPr>
          <w:lang w:val="de-DE"/>
        </w:rPr>
        <w:t>percentage</w:t>
      </w:r>
      <w:proofErr w:type="spellEnd"/>
      <w:r w:rsidRPr="00CC628C">
        <w:rPr>
          <w:lang w:val="de-DE"/>
        </w:rPr>
        <w:t>?</w:t>
      </w:r>
    </w:p>
  </w:comment>
  <w:comment w:id="151" w:author="Lisa" w:date="2022-09-09T18:40:00Z" w:initials="L">
    <w:p w14:paraId="4F3CB0A1" w14:textId="25DAEC28" w:rsidR="00CC628C" w:rsidRPr="00396D24" w:rsidRDefault="00CC628C">
      <w:pPr>
        <w:pStyle w:val="Kommentartext"/>
        <w:rPr>
          <w:lang w:val="de-DE"/>
        </w:rPr>
      </w:pPr>
      <w:r>
        <w:rPr>
          <w:rStyle w:val="Kommentarzeichen"/>
        </w:rPr>
        <w:annotationRef/>
      </w:r>
      <w:r w:rsidRPr="00396D24">
        <w:rPr>
          <w:lang w:val="de-DE"/>
        </w:rPr>
        <w:t xml:space="preserve">Wieso steht das hier und nicht unten bei </w:t>
      </w:r>
      <w:r>
        <w:rPr>
          <w:lang w:val="de-DE"/>
        </w:rPr>
        <w:t>SSPLs?</w:t>
      </w:r>
    </w:p>
  </w:comment>
  <w:comment w:id="159" w:author="Lisa" w:date="2022-09-09T18:50:00Z" w:initials="L">
    <w:p w14:paraId="5974DF46" w14:textId="63452FB9" w:rsidR="00CC628C" w:rsidRPr="000A76B9" w:rsidRDefault="00CC628C">
      <w:pPr>
        <w:pStyle w:val="Kommentartext"/>
        <w:rPr>
          <w:lang w:val="de-DE"/>
        </w:rPr>
      </w:pPr>
      <w:r>
        <w:rPr>
          <w:rStyle w:val="Kommentarzeichen"/>
        </w:rPr>
        <w:annotationRef/>
      </w:r>
      <w:r w:rsidRPr="000A76B9">
        <w:rPr>
          <w:lang w:val="de-DE"/>
        </w:rPr>
        <w:t>Hier könntest du auch Stefan zitieren</w:t>
      </w:r>
      <w:r>
        <w:rPr>
          <w:lang w:val="de-DE"/>
        </w:rPr>
        <w:t>.</w:t>
      </w:r>
    </w:p>
  </w:comment>
  <w:comment w:id="162" w:author="Lisa" w:date="2022-09-09T18:56:00Z" w:initials="L">
    <w:p w14:paraId="43EE6DD8" w14:textId="35F17892" w:rsidR="00CC628C" w:rsidRDefault="00CC628C">
      <w:pPr>
        <w:pStyle w:val="Kommentartext"/>
        <w:rPr>
          <w:lang w:val="de-DE"/>
        </w:rPr>
      </w:pPr>
      <w:r>
        <w:rPr>
          <w:rStyle w:val="Kommentarzeichen"/>
        </w:rPr>
        <w:annotationRef/>
      </w:r>
      <w:r w:rsidRPr="006B57F6">
        <w:rPr>
          <w:lang w:val="de-DE"/>
        </w:rPr>
        <w:t xml:space="preserve">Das ist nicht ganz korrekt beschrieben. </w:t>
      </w:r>
      <w:r>
        <w:rPr>
          <w:lang w:val="de-DE"/>
        </w:rPr>
        <w:t xml:space="preserve">Zum einen würde ich die Permutation genauer erklären. Was passiert da? Was wird permutiert/geshuffelt? Was genau kontrolliert man damit? </w:t>
      </w:r>
    </w:p>
    <w:p w14:paraId="4D34F92E" w14:textId="6F76F7C7" w:rsidR="00CC628C" w:rsidRDefault="00CC628C">
      <w:pPr>
        <w:pStyle w:val="Kommentartext"/>
        <w:rPr>
          <w:lang w:val="de-DE"/>
        </w:rPr>
      </w:pPr>
      <w:r>
        <w:rPr>
          <w:lang w:val="de-DE"/>
        </w:rPr>
        <w:t>Zum anderen werden nicht mehrere Tests mit verschiedenen p-Schwellen gemacht. Die Ergebnisse werden sich einfach anhand verschiedener Schwellen angeschaut. Ergo, einmal 50000 permutations rechnen, damit wird der p-Wert korrigiert und geschaut, welche Diskonnektionen bei zbsp one-sided p=0.05 übrig bleiben.</w:t>
      </w:r>
    </w:p>
    <w:p w14:paraId="0338BE88" w14:textId="496662A5" w:rsidR="00CC628C" w:rsidRPr="006B57F6" w:rsidRDefault="00CC628C">
      <w:pPr>
        <w:pStyle w:val="Kommentartext"/>
        <w:rPr>
          <w:lang w:val="de-DE"/>
        </w:rPr>
      </w:pPr>
      <w:r>
        <w:rPr>
          <w:lang w:val="de-DE"/>
        </w:rPr>
        <w:t>Wer sich damit nicht auskennt, wird hier viele Fragen haben.</w:t>
      </w:r>
    </w:p>
  </w:comment>
  <w:comment w:id="170" w:author="Lisa" w:date="2022-09-09T19:11:00Z" w:initials="L">
    <w:p w14:paraId="2800927A" w14:textId="23677963" w:rsidR="00CC628C" w:rsidRPr="004139FF" w:rsidRDefault="00CC628C">
      <w:pPr>
        <w:pStyle w:val="Kommentartext"/>
        <w:rPr>
          <w:lang w:val="de-DE"/>
        </w:rPr>
      </w:pPr>
      <w:r>
        <w:rPr>
          <w:rStyle w:val="Kommentarzeichen"/>
        </w:rPr>
        <w:annotationRef/>
      </w:r>
      <w:r w:rsidRPr="004139FF">
        <w:rPr>
          <w:lang w:val="de-DE"/>
        </w:rPr>
        <w:t>Die delta matrix ist die S</w:t>
      </w:r>
      <w:r>
        <w:rPr>
          <w:lang w:val="de-DE"/>
        </w:rPr>
        <w:t>ubtraktion zwischen Patient und baseline = „Umweg“</w:t>
      </w:r>
    </w:p>
  </w:comment>
  <w:comment w:id="171" w:author="Lisa" w:date="2022-09-09T19:22:00Z" w:initials="L">
    <w:p w14:paraId="3D52AE01" w14:textId="0B4FB590" w:rsidR="00CC628C" w:rsidRDefault="00CC628C">
      <w:pPr>
        <w:pStyle w:val="Kommentartext"/>
        <w:rPr>
          <w:lang w:val="de-DE"/>
        </w:rPr>
      </w:pPr>
      <w:r>
        <w:rPr>
          <w:rStyle w:val="Kommentarzeichen"/>
        </w:rPr>
        <w:annotationRef/>
      </w:r>
      <w:r w:rsidRPr="00E535EF">
        <w:rPr>
          <w:lang w:val="de-DE"/>
        </w:rPr>
        <w:t xml:space="preserve">Verstehe ich nicht. Oben erwähnst du zwar kurz wie man </w:t>
      </w:r>
      <w:r>
        <w:rPr>
          <w:lang w:val="de-DE"/>
        </w:rPr>
        <w:t>SSPLs erstellt hat, aber mehr nicht. Meinst du dort die direkten SSPLs? Ich dachte, du wolltest nur die indirekten berichten?</w:t>
      </w:r>
    </w:p>
    <w:p w14:paraId="0BF4FED4" w14:textId="2485EE64" w:rsidR="00CC628C" w:rsidRPr="00E535EF" w:rsidRDefault="00CC628C">
      <w:pPr>
        <w:pStyle w:val="Kommentartext"/>
        <w:rPr>
          <w:lang w:val="en-US"/>
        </w:rPr>
      </w:pPr>
      <w:r w:rsidRPr="00E535EF">
        <w:rPr>
          <w:lang w:val="en-US"/>
        </w:rPr>
        <w:t>Ich würde hier einfach sowas schreiben wie „by masking out all direct conne</w:t>
      </w:r>
      <w:r>
        <w:rPr>
          <w:lang w:val="en-US"/>
        </w:rPr>
        <w:t>ctions that were identified by a ‘1’ in the atlas-based SSPL matrix.”</w:t>
      </w:r>
      <w:r w:rsidRPr="00E535EF">
        <w:rPr>
          <w:lang w:val="en-US"/>
        </w:rPr>
        <w:t xml:space="preserve"> </w:t>
      </w:r>
    </w:p>
  </w:comment>
  <w:comment w:id="180" w:author="Smaczny, Stefan" w:date="2022-09-05T17:34:00Z" w:initials="SS">
    <w:p w14:paraId="19E27855" w14:textId="1CFD2CEC" w:rsidR="00CC628C" w:rsidRPr="00787CAD" w:rsidRDefault="00CC628C">
      <w:pPr>
        <w:pStyle w:val="Kommentartext"/>
        <w:rPr>
          <w:lang w:val="de-DE"/>
        </w:rPr>
      </w:pPr>
      <w:r>
        <w:rPr>
          <w:rStyle w:val="Kommentarzeichen"/>
        </w:rPr>
        <w:annotationRef/>
      </w:r>
      <w:r w:rsidRPr="00787CAD">
        <w:rPr>
          <w:lang w:val="de-DE"/>
        </w:rPr>
        <w:t xml:space="preserve">Ungefähr so vielleicht? Oder war das hier das, worüber du mit mir sprechen wolltest? Bzw ich habe mir auch nochmal überlegt, ob wir das tatsächlich alles inkludieren sollten. Aber wir reden ja morgen drüber </w:t>
      </w:r>
      <w:r>
        <w:sym w:font="Wingdings" w:char="F04A"/>
      </w:r>
    </w:p>
  </w:comment>
  <w:comment w:id="197" w:author="Lisa" w:date="2022-09-09T19:48:00Z" w:initials="L">
    <w:p w14:paraId="008033AD" w14:textId="5951441A" w:rsidR="00CC628C" w:rsidRDefault="00CC628C">
      <w:pPr>
        <w:pStyle w:val="Kommentartext"/>
        <w:rPr>
          <w:lang w:val="de-DE"/>
        </w:rPr>
      </w:pPr>
      <w:r>
        <w:rPr>
          <w:rStyle w:val="Kommentarzeichen"/>
        </w:rPr>
        <w:annotationRef/>
      </w:r>
      <w:r w:rsidRPr="009D4168">
        <w:rPr>
          <w:lang w:val="de-DE"/>
        </w:rPr>
        <w:t>Disco</w:t>
      </w:r>
      <w:r>
        <w:rPr>
          <w:lang w:val="de-DE"/>
        </w:rPr>
        <w:t>nnection maps sind nicht binär, nur die lesion maps.</w:t>
      </w:r>
    </w:p>
    <w:p w14:paraId="55F86B3D" w14:textId="523F26DF" w:rsidR="00CC628C" w:rsidRDefault="00CC628C">
      <w:pPr>
        <w:pStyle w:val="Kommentartext"/>
        <w:rPr>
          <w:lang w:val="de-DE"/>
        </w:rPr>
      </w:pPr>
      <w:r>
        <w:rPr>
          <w:lang w:val="de-DE"/>
        </w:rPr>
        <w:t>Hattest du bei beiden, also lesion und disconnection, alle voxel weniger oft als 5 mal geschädigt exkludiert?</w:t>
      </w:r>
    </w:p>
    <w:p w14:paraId="5BC31300" w14:textId="4CAE1769" w:rsidR="00CC628C" w:rsidRPr="009D4168" w:rsidRDefault="00CC628C">
      <w:pPr>
        <w:pStyle w:val="Kommentartext"/>
        <w:rPr>
          <w:lang w:val="de-DE"/>
        </w:rPr>
      </w:pPr>
      <w:r>
        <w:rPr>
          <w:lang w:val="de-DE"/>
        </w:rPr>
        <w:t>Hattest du die mean normalization separat für features und outcome gemacht?</w:t>
      </w:r>
    </w:p>
  </w:comment>
  <w:comment w:id="206" w:author="Lisa" w:date="2022-09-09T20:07:00Z" w:initials="L">
    <w:p w14:paraId="0D268B33" w14:textId="69C80465" w:rsidR="00CC628C" w:rsidRPr="00C16B59" w:rsidRDefault="00CC628C">
      <w:pPr>
        <w:pStyle w:val="Kommentartext"/>
        <w:rPr>
          <w:lang w:val="de-DE"/>
        </w:rPr>
      </w:pPr>
      <w:r>
        <w:rPr>
          <w:rStyle w:val="Kommentarzeichen"/>
        </w:rPr>
        <w:annotationRef/>
      </w:r>
      <w:r w:rsidRPr="00C16B59">
        <w:rPr>
          <w:lang w:val="de-DE"/>
        </w:rPr>
        <w:t>Vlt. Kurz erklären, dass das S</w:t>
      </w:r>
      <w:r>
        <w:rPr>
          <w:lang w:val="de-DE"/>
        </w:rPr>
        <w:t>ample in diese folds eingeteilt wurde.</w:t>
      </w:r>
    </w:p>
  </w:comment>
  <w:comment w:id="207" w:author="Lisa" w:date="2022-09-09T20:08:00Z" w:initials="L">
    <w:p w14:paraId="395D79BF" w14:textId="6F480E86" w:rsidR="00CC628C" w:rsidRPr="00C16B59" w:rsidRDefault="00CC628C">
      <w:pPr>
        <w:pStyle w:val="Kommentartext"/>
        <w:rPr>
          <w:lang w:val="de-DE"/>
        </w:rPr>
      </w:pPr>
      <w:r>
        <w:rPr>
          <w:rStyle w:val="Kommentarzeichen"/>
        </w:rPr>
        <w:annotationRef/>
      </w:r>
      <w:r w:rsidRPr="00C16B59">
        <w:rPr>
          <w:lang w:val="de-DE"/>
        </w:rPr>
        <w:t xml:space="preserve">Every possible combination? :-P </w:t>
      </w:r>
    </w:p>
    <w:p w14:paraId="32688877" w14:textId="56BCBD55" w:rsidR="00CC628C" w:rsidRPr="00C16B59" w:rsidRDefault="00CC628C">
      <w:pPr>
        <w:pStyle w:val="Kommentartext"/>
        <w:rPr>
          <w:lang w:val="de-DE"/>
        </w:rPr>
      </w:pPr>
      <w:r w:rsidRPr="00C16B59">
        <w:rPr>
          <w:lang w:val="de-DE"/>
        </w:rPr>
        <w:t>Gib hier ruhig deine range an, in der du die beste K</w:t>
      </w:r>
      <w:r>
        <w:rPr>
          <w:lang w:val="de-DE"/>
        </w:rPr>
        <w:t>ombi gesucht hast.</w:t>
      </w:r>
    </w:p>
  </w:comment>
  <w:comment w:id="225" w:author="Lisa" w:date="2022-09-09T20:23:00Z" w:initials="L">
    <w:p w14:paraId="4A662C28" w14:textId="23B5D89C" w:rsidR="00CC628C" w:rsidRPr="00D75241" w:rsidRDefault="00CC628C">
      <w:pPr>
        <w:pStyle w:val="Kommentartext"/>
        <w:rPr>
          <w:lang w:val="de-DE"/>
        </w:rPr>
      </w:pPr>
      <w:r>
        <w:rPr>
          <w:rStyle w:val="Kommentarzeichen"/>
        </w:rPr>
        <w:annotationRef/>
      </w:r>
      <w:r w:rsidRPr="00D75241">
        <w:rPr>
          <w:lang w:val="de-DE"/>
        </w:rPr>
        <w:t>Welchen score hast du konkret verwendet</w:t>
      </w:r>
      <w:r>
        <w:rPr>
          <w:lang w:val="de-DE"/>
        </w:rPr>
        <w:t>?</w:t>
      </w:r>
    </w:p>
  </w:comment>
  <w:comment w:id="230" w:author="Lisa" w:date="2022-09-12T15:52:00Z" w:initials="L">
    <w:p w14:paraId="64426D29" w14:textId="65D6E5A5" w:rsidR="00CC628C" w:rsidRDefault="00CC628C">
      <w:pPr>
        <w:pStyle w:val="Kommentartext"/>
        <w:rPr>
          <w:lang w:val="de-DE"/>
        </w:rPr>
      </w:pPr>
      <w:r>
        <w:rPr>
          <w:rStyle w:val="Kommentarzeichen"/>
        </w:rPr>
        <w:annotationRef/>
      </w:r>
      <w:r>
        <w:rPr>
          <w:lang w:val="de-DE"/>
        </w:rPr>
        <w:t>Nu</w:t>
      </w:r>
      <w:r w:rsidRPr="007E02DF">
        <w:rPr>
          <w:lang w:val="de-DE"/>
        </w:rPr>
        <w:t>r</w:t>
      </w:r>
      <w:r>
        <w:rPr>
          <w:lang w:val="de-DE"/>
        </w:rPr>
        <w:t xml:space="preserve"> </w:t>
      </w:r>
      <w:r w:rsidRPr="007E02DF">
        <w:rPr>
          <w:lang w:val="de-DE"/>
        </w:rPr>
        <w:t xml:space="preserve">ein Gedanke. Man könnte auch das </w:t>
      </w:r>
      <w:r>
        <w:rPr>
          <w:lang w:val="de-DE"/>
        </w:rPr>
        <w:t>Verhalten plotten (die verwendeten z-scores). Muss aber nicht.</w:t>
      </w:r>
    </w:p>
    <w:p w14:paraId="3206E822" w14:textId="7FABD2C7" w:rsidR="00CC628C" w:rsidRPr="007E02DF" w:rsidRDefault="00CC628C">
      <w:pPr>
        <w:pStyle w:val="Kommentartext"/>
        <w:rPr>
          <w:lang w:val="de-DE"/>
        </w:rPr>
      </w:pPr>
      <w:r>
        <w:rPr>
          <w:lang w:val="de-DE"/>
        </w:rPr>
        <w:t>Du hast insegsamt bisher „nur“ brain plots. Ein paar Balkendiagramme / scatter plots usw. (wo angebracht natürlich) wären auch nützlich, um die Daten mehr zu veranschaulichen.</w:t>
      </w:r>
    </w:p>
  </w:comment>
  <w:comment w:id="231" w:author="Smaczny, Stefan" w:date="2022-09-05T17:38:00Z" w:initials="SS">
    <w:p w14:paraId="2DDE8486" w14:textId="172190F1" w:rsidR="00CC628C" w:rsidRPr="00787CAD" w:rsidRDefault="00CC628C">
      <w:pPr>
        <w:pStyle w:val="Kommentartext"/>
        <w:rPr>
          <w:lang w:val="de-DE"/>
        </w:rPr>
      </w:pPr>
      <w:r>
        <w:rPr>
          <w:rStyle w:val="Kommentarzeichen"/>
        </w:rPr>
        <w:annotationRef/>
      </w:r>
      <w:r w:rsidRPr="00787CAD">
        <w:rPr>
          <w:lang w:val="de-DE"/>
        </w:rPr>
        <w:t>Wenn du die p-Werte schon in der Tabelle hast, brauchst du sie hier nicht nochmal</w:t>
      </w:r>
    </w:p>
  </w:comment>
  <w:comment w:id="235" w:author="Lisa" w:date="2022-09-12T11:03:00Z" w:initials="L">
    <w:p w14:paraId="104DC5CD" w14:textId="12879F7F" w:rsidR="00CC628C" w:rsidRPr="0073217F" w:rsidRDefault="00CC628C">
      <w:pPr>
        <w:pStyle w:val="Kommentartext"/>
        <w:rPr>
          <w:lang w:val="de-DE"/>
        </w:rPr>
      </w:pPr>
      <w:r>
        <w:rPr>
          <w:rStyle w:val="Kommentarzeichen"/>
        </w:rPr>
        <w:annotationRef/>
      </w:r>
      <w:r w:rsidRPr="0073217F">
        <w:rPr>
          <w:lang w:val="de-DE"/>
        </w:rPr>
        <w:t xml:space="preserve">Wenn du im Satz bereits von </w:t>
      </w:r>
      <w:r>
        <w:rPr>
          <w:lang w:val="de-DE"/>
        </w:rPr>
        <w:t>„trend“ schreibst, brauchst du auch nicht unbedingt noch non-significant schreiben.</w:t>
      </w:r>
    </w:p>
  </w:comment>
  <w:comment w:id="236" w:author="Smaczny, Stefan" w:date="2022-09-05T17:40:00Z" w:initials="SS">
    <w:p w14:paraId="7DC22B5D" w14:textId="58199AEC" w:rsidR="00CC628C" w:rsidRDefault="00CC628C">
      <w:pPr>
        <w:pStyle w:val="Kommentartext"/>
      </w:pPr>
      <w:r>
        <w:t xml:space="preserve">… slight </w:t>
      </w:r>
      <w:r>
        <w:rPr>
          <w:rStyle w:val="Kommentarzeichen"/>
        </w:rPr>
        <w:annotationRef/>
      </w:r>
      <w:r>
        <w:rPr>
          <w:rStyle w:val="Kommentarzeichen"/>
        </w:rPr>
        <w:t>b</w:t>
      </w:r>
      <w:r>
        <w:t>ut non-significant trend…?</w:t>
      </w:r>
    </w:p>
  </w:comment>
  <w:comment w:id="238" w:author="Lisa" w:date="2022-09-12T11:09:00Z" w:initials="L">
    <w:p w14:paraId="11F58C4A" w14:textId="30FE7EE0" w:rsidR="00CC628C" w:rsidRPr="00A94411" w:rsidRDefault="00CC628C">
      <w:pPr>
        <w:pStyle w:val="Kommentartext"/>
        <w:rPr>
          <w:lang w:val="de-DE"/>
        </w:rPr>
      </w:pPr>
      <w:r>
        <w:rPr>
          <w:rStyle w:val="Kommentarzeichen"/>
        </w:rPr>
        <w:annotationRef/>
      </w:r>
      <w:r w:rsidRPr="00A94411">
        <w:rPr>
          <w:lang w:val="de-DE"/>
        </w:rPr>
        <w:t xml:space="preserve">Da du dir oben </w:t>
      </w:r>
      <w:r>
        <w:rPr>
          <w:lang w:val="de-DE"/>
        </w:rPr>
        <w:t>auch die Unterschiede zwischen den Geschlechtern anschaust, hast du das hier auch gemacht? Hier sieht es ja ganz vielversprechend aus, dass es signifikante Unterschiede gibt.</w:t>
      </w:r>
    </w:p>
  </w:comment>
  <w:comment w:id="242" w:author="Lisa" w:date="2022-09-12T11:58:00Z" w:initials="L">
    <w:p w14:paraId="5CB1DBE8" w14:textId="7952580B" w:rsidR="00CC628C" w:rsidRPr="00005A60" w:rsidRDefault="00CC628C">
      <w:pPr>
        <w:pStyle w:val="Kommentartext"/>
        <w:rPr>
          <w:lang w:val="de-DE"/>
        </w:rPr>
      </w:pPr>
      <w:r>
        <w:rPr>
          <w:rStyle w:val="Kommentarzeichen"/>
        </w:rPr>
        <w:annotationRef/>
      </w:r>
      <w:r w:rsidRPr="00005A60">
        <w:rPr>
          <w:lang w:val="de-DE"/>
        </w:rPr>
        <w:t xml:space="preserve">Normalerweise haben Tabellen “Über”schriften, aber </w:t>
      </w:r>
      <w:r>
        <w:rPr>
          <w:lang w:val="de-DE"/>
        </w:rPr>
        <w:t>Bilder „Unter“schriften. Also Titel steht bei Grafiken unterhalb des Bildes, direkt vor der Legende.</w:t>
      </w:r>
    </w:p>
  </w:comment>
  <w:comment w:id="244" w:author="Smaczny, Stefan" w:date="2022-09-06T16:44:00Z" w:initials="SS">
    <w:p w14:paraId="1FBB7E07" w14:textId="74DCBB5F" w:rsidR="00CC628C" w:rsidRPr="00787CAD" w:rsidRDefault="00CC628C">
      <w:pPr>
        <w:pStyle w:val="Kommentartext"/>
        <w:rPr>
          <w:lang w:val="de-DE"/>
        </w:rPr>
      </w:pPr>
      <w:r>
        <w:rPr>
          <w:rStyle w:val="Kommentarzeichen"/>
        </w:rPr>
        <w:annotationRef/>
      </w:r>
      <w:r w:rsidRPr="00787CAD">
        <w:rPr>
          <w:lang w:val="de-DE"/>
        </w:rPr>
        <w:t xml:space="preserve">Wie war das nochmal, hatten wir nicht gesagt, dass die Subtraction Plots zwar für uns ganz hilfreich zum Anschauen sind, aber nicht zwingend in das paper müssen? </w:t>
      </w:r>
    </w:p>
  </w:comment>
  <w:comment w:id="245" w:author="Lisa" w:date="2022-09-12T12:07:00Z" w:initials="L">
    <w:p w14:paraId="4090F426" w14:textId="5216407B" w:rsidR="00CC628C" w:rsidRPr="00A32E7A" w:rsidRDefault="00CC628C">
      <w:pPr>
        <w:pStyle w:val="Kommentartext"/>
        <w:rPr>
          <w:lang w:val="de-DE"/>
        </w:rPr>
      </w:pPr>
      <w:r>
        <w:rPr>
          <w:rStyle w:val="Kommentarzeichen"/>
        </w:rPr>
        <w:annotationRef/>
      </w:r>
      <w:r w:rsidRPr="00A32E7A">
        <w:rPr>
          <w:lang w:val="de-DE"/>
        </w:rPr>
        <w:t xml:space="preserve">Richtig, paper :D </w:t>
      </w:r>
      <w:r>
        <w:rPr>
          <w:lang w:val="de-DE"/>
        </w:rPr>
        <w:t xml:space="preserve">Für die </w:t>
      </w:r>
      <w:r w:rsidRPr="00A32E7A">
        <w:rPr>
          <w:lang w:val="de-DE"/>
        </w:rPr>
        <w:t>Masterarebi</w:t>
      </w:r>
      <w:r>
        <w:rPr>
          <w:lang w:val="de-DE"/>
        </w:rPr>
        <w:t>t ist es auf jeden Fall interessant, aber sicherlich kein Muss. Thalamus ist ja glaube ich ein Diskussionspunkt, von daher wären die Plots dafür wichtig.</w:t>
      </w:r>
    </w:p>
  </w:comment>
  <w:comment w:id="247" w:author="Smaczny, Stefan" w:date="2022-09-06T16:47:00Z" w:initials="SS">
    <w:p w14:paraId="2120838C" w14:textId="27246ADC" w:rsidR="00CC628C" w:rsidRPr="00787CAD" w:rsidRDefault="00CC628C">
      <w:pPr>
        <w:pStyle w:val="Kommentartext"/>
        <w:rPr>
          <w:lang w:val="de-DE"/>
        </w:rPr>
      </w:pPr>
      <w:r>
        <w:rPr>
          <w:rStyle w:val="Kommentarzeichen"/>
        </w:rPr>
        <w:annotationRef/>
      </w:r>
      <w:r w:rsidRPr="00787CAD">
        <w:rPr>
          <w:lang w:val="de-DE"/>
        </w:rPr>
        <w:t>around</w:t>
      </w:r>
    </w:p>
  </w:comment>
  <w:comment w:id="249" w:author="Lisa" w:date="2022-09-12T12:14:00Z" w:initials="L">
    <w:p w14:paraId="358D157E" w14:textId="097D52AE" w:rsidR="00CC628C" w:rsidRPr="00CC628C" w:rsidRDefault="00CC628C">
      <w:pPr>
        <w:pStyle w:val="Kommentartext"/>
        <w:rPr>
          <w:lang w:val="de-DE"/>
        </w:rPr>
      </w:pPr>
      <w:r>
        <w:rPr>
          <w:rStyle w:val="Kommentarzeichen"/>
        </w:rPr>
        <w:annotationRef/>
      </w:r>
      <w:r w:rsidRPr="00CC628C">
        <w:rPr>
          <w:lang w:val="de-DE"/>
        </w:rPr>
        <w:t>z-</w:t>
      </w:r>
      <w:proofErr w:type="spellStart"/>
      <w:r w:rsidRPr="00CC628C">
        <w:rPr>
          <w:lang w:val="de-DE"/>
        </w:rPr>
        <w:t>scores</w:t>
      </w:r>
      <w:proofErr w:type="spellEnd"/>
    </w:p>
  </w:comment>
  <w:comment w:id="257" w:author="Smaczny, Stefan" w:date="2022-09-06T16:51:00Z" w:initials="SS">
    <w:p w14:paraId="1E2250AC" w14:textId="478A51C3" w:rsidR="00CC628C" w:rsidRPr="00787CAD" w:rsidRDefault="00CC628C">
      <w:pPr>
        <w:pStyle w:val="Kommentartext"/>
        <w:rPr>
          <w:lang w:val="de-DE"/>
        </w:rPr>
      </w:pPr>
      <w:r>
        <w:rPr>
          <w:rStyle w:val="Kommentarzeichen"/>
        </w:rPr>
        <w:annotationRef/>
      </w:r>
      <w:r w:rsidRPr="00787CAD">
        <w:rPr>
          <w:lang w:val="de-DE"/>
        </w:rPr>
        <w:t>Hier vielleicht nochmal betonen, dass es ein Overlap aller Patient*innen ist. Ich msuste den Satz erst 2,3 mal lesen</w:t>
      </w:r>
    </w:p>
  </w:comment>
  <w:comment w:id="258" w:author="Lisa" w:date="2022-09-12T12:25:00Z" w:initials="L">
    <w:p w14:paraId="43D14927" w14:textId="73D74CEC" w:rsidR="00CC628C" w:rsidRPr="009E6176" w:rsidRDefault="00CC628C">
      <w:pPr>
        <w:pStyle w:val="Kommentartext"/>
        <w:rPr>
          <w:lang w:val="de-DE"/>
        </w:rPr>
      </w:pPr>
      <w:r>
        <w:rPr>
          <w:rStyle w:val="Kommentarzeichen"/>
        </w:rPr>
        <w:annotationRef/>
      </w:r>
      <w:r w:rsidRPr="009E6176">
        <w:rPr>
          <w:lang w:val="de-DE"/>
        </w:rPr>
        <w:t xml:space="preserve">Ich finde es auch verwirrend, </w:t>
      </w:r>
      <w:r>
        <w:rPr>
          <w:lang w:val="de-DE"/>
        </w:rPr>
        <w:t>das</w:t>
      </w:r>
      <w:r w:rsidRPr="009E6176">
        <w:rPr>
          <w:lang w:val="de-DE"/>
        </w:rPr>
        <w:t>s</w:t>
      </w:r>
      <w:r>
        <w:rPr>
          <w:lang w:val="de-DE"/>
        </w:rPr>
        <w:t xml:space="preserve"> </w:t>
      </w:r>
      <w:r w:rsidRPr="009E6176">
        <w:rPr>
          <w:lang w:val="de-DE"/>
        </w:rPr>
        <w:t xml:space="preserve">im </w:t>
      </w:r>
      <w:r>
        <w:rPr>
          <w:lang w:val="de-DE"/>
        </w:rPr>
        <w:t>Text nur die Gesamtgruppe beschrieben wird, aber nicht die Subsamples, obwohl im Bild dargestellt. Also nur kurz sagen, dass die Grafik alle drei (Sub)samples zeigt (und evt. dass die Overlaps ähnlich aussehen).</w:t>
      </w:r>
    </w:p>
  </w:comment>
  <w:comment w:id="259" w:author="Smaczny, Stefan" w:date="2022-09-06T16:52:00Z" w:initials="SS">
    <w:p w14:paraId="20E7033D" w14:textId="73846538" w:rsidR="00CC628C" w:rsidRPr="00787CAD" w:rsidRDefault="00CC628C">
      <w:pPr>
        <w:pStyle w:val="Kommentartext"/>
        <w:rPr>
          <w:lang w:val="de-DE"/>
        </w:rPr>
      </w:pPr>
      <w:r>
        <w:rPr>
          <w:rStyle w:val="Kommentarzeichen"/>
        </w:rPr>
        <w:annotationRef/>
      </w:r>
      <w:r w:rsidRPr="00787CAD">
        <w:rPr>
          <w:lang w:val="de-DE"/>
        </w:rPr>
        <w:t>Das ist sehr detailliert, ich denke, es reicht, nur zu sagen, “hier ist ein Overlap”.</w:t>
      </w:r>
      <w:r w:rsidRPr="00787CAD">
        <w:rPr>
          <w:lang w:val="de-DE"/>
        </w:rPr>
        <w:br/>
        <w:t>@Lisa: Was denkst du?</w:t>
      </w:r>
    </w:p>
  </w:comment>
  <w:comment w:id="260" w:author="Lisa" w:date="2022-09-12T12:22:00Z" w:initials="L">
    <w:p w14:paraId="6AB144D4" w14:textId="41807DF9" w:rsidR="00CC628C" w:rsidRPr="001012EB" w:rsidRDefault="00CC628C">
      <w:pPr>
        <w:pStyle w:val="Kommentartext"/>
        <w:rPr>
          <w:lang w:val="de-DE"/>
        </w:rPr>
      </w:pPr>
      <w:r>
        <w:rPr>
          <w:rStyle w:val="Kommentarzeichen"/>
        </w:rPr>
        <w:annotationRef/>
      </w:r>
      <w:r w:rsidRPr="001012EB">
        <w:rPr>
          <w:lang w:val="de-DE"/>
        </w:rPr>
        <w:t xml:space="preserve">Finde ich auch, aber kürzen reicht womöglich. </w:t>
      </w:r>
      <w:r>
        <w:rPr>
          <w:lang w:val="de-DE"/>
        </w:rPr>
        <w:t>Ich würde evt. folgendes kurz anschneiden: posterior corpus callosum, meist betroffene Faserbahnen.</w:t>
      </w:r>
    </w:p>
  </w:comment>
  <w:comment w:id="269" w:author="Lisa" w:date="2022-09-12T14:32:00Z" w:initials="L">
    <w:p w14:paraId="21452D91" w14:textId="4F968A49" w:rsidR="00CC628C" w:rsidRPr="00F15140" w:rsidRDefault="00CC628C">
      <w:pPr>
        <w:pStyle w:val="Kommentartext"/>
        <w:rPr>
          <w:lang w:val="de-DE"/>
        </w:rPr>
      </w:pPr>
      <w:r>
        <w:rPr>
          <w:rStyle w:val="Kommentarzeichen"/>
        </w:rPr>
        <w:annotationRef/>
      </w:r>
      <w:r w:rsidRPr="00F15140">
        <w:rPr>
          <w:lang w:val="de-DE"/>
        </w:rPr>
        <w:t xml:space="preserve">Ich versteh noch nicht ganz den </w:t>
      </w:r>
      <w:r>
        <w:rPr>
          <w:lang w:val="de-DE"/>
        </w:rPr>
        <w:t>Unterschied zwischen A/C und B/D. Kontinuierliche versus binäre Karten?</w:t>
      </w:r>
    </w:p>
  </w:comment>
  <w:comment w:id="272" w:author="Smaczny, Stefan" w:date="2022-09-06T16:58:00Z" w:initials="SS">
    <w:p w14:paraId="530D1AA1" w14:textId="5A097F34" w:rsidR="00CC628C" w:rsidRPr="00787CAD" w:rsidRDefault="00CC628C">
      <w:pPr>
        <w:pStyle w:val="Kommentartext"/>
        <w:rPr>
          <w:lang w:val="de-DE"/>
        </w:rPr>
      </w:pPr>
      <w:r>
        <w:rPr>
          <w:rStyle w:val="Kommentarzeichen"/>
        </w:rPr>
        <w:annotationRef/>
      </w:r>
      <w:r w:rsidRPr="00787CAD">
        <w:rPr>
          <w:lang w:val="de-DE"/>
        </w:rPr>
        <w:t>Nicht vergessen, diese Figur noch ausreichend zu beschriften</w:t>
      </w:r>
    </w:p>
  </w:comment>
  <w:comment w:id="275" w:author="Smaczny, Stefan" w:date="2022-09-06T17:06:00Z" w:initials="SS">
    <w:p w14:paraId="103A6CD4" w14:textId="3B0D39E7" w:rsidR="00CC628C" w:rsidRPr="00787CAD" w:rsidRDefault="00CC628C">
      <w:pPr>
        <w:pStyle w:val="Kommentartext"/>
        <w:rPr>
          <w:lang w:val="de-DE"/>
        </w:rPr>
      </w:pPr>
      <w:r>
        <w:rPr>
          <w:rStyle w:val="Kommentarzeichen"/>
        </w:rPr>
        <w:annotationRef/>
      </w:r>
      <w:r w:rsidRPr="00787CAD">
        <w:rPr>
          <w:lang w:val="de-DE"/>
        </w:rPr>
        <w:t>The majority (…) was</w:t>
      </w:r>
    </w:p>
  </w:comment>
  <w:comment w:id="277" w:author="Lisa" w:date="2022-09-12T14:58:00Z" w:initials="L">
    <w:p w14:paraId="50F979C8" w14:textId="3D7C9F15" w:rsidR="00CC628C" w:rsidRDefault="00CC628C">
      <w:pPr>
        <w:pStyle w:val="Kommentartext"/>
        <w:rPr>
          <w:lang w:val="de-DE"/>
        </w:rPr>
      </w:pPr>
      <w:r>
        <w:rPr>
          <w:rStyle w:val="Kommentarzeichen"/>
        </w:rPr>
        <w:annotationRef/>
      </w:r>
      <w:r w:rsidRPr="008534D0">
        <w:rPr>
          <w:lang w:val="de-DE"/>
        </w:rPr>
        <w:t xml:space="preserve">Aktuell ist ja “nur” die </w:t>
      </w:r>
      <w:r>
        <w:rPr>
          <w:lang w:val="de-DE"/>
        </w:rPr>
        <w:t xml:space="preserve">Anzahl pro Variante angegeben. Vlt. Wäre zusätzlich noch der prozentuelle Anteil für eine leichtere Interpretation interessant? </w:t>
      </w:r>
    </w:p>
    <w:p w14:paraId="5B368835" w14:textId="07771816" w:rsidR="00CC628C" w:rsidRPr="008534D0" w:rsidRDefault="00CC628C">
      <w:pPr>
        <w:pStyle w:val="Kommentartext"/>
        <w:rPr>
          <w:lang w:val="de-DE"/>
        </w:rPr>
      </w:pPr>
      <w:r>
        <w:rPr>
          <w:lang w:val="de-DE"/>
        </w:rPr>
        <w:t>Worauf bezieht sich der p-Wert? Auf „wie viele Diskonnektionen sind signifikant?“ oder auf „Wie viele intra/inter?“ Waren das also binäre variablen? In der Legende unten ist auch „b“ nicht erklärt (zumal du das hier auch nicht bräuchtest, da nur ein Test).</w:t>
      </w:r>
    </w:p>
  </w:comment>
  <w:comment w:id="278" w:author="Smaczny, Stefan" w:date="2022-09-06T17:05:00Z" w:initials="SS">
    <w:p w14:paraId="197220E0" w14:textId="777CF7C6" w:rsidR="00CC628C" w:rsidRPr="00787CAD" w:rsidRDefault="00CC628C">
      <w:pPr>
        <w:pStyle w:val="Kommentartext"/>
        <w:rPr>
          <w:lang w:val="de-DE"/>
        </w:rPr>
      </w:pPr>
      <w:r>
        <w:rPr>
          <w:rStyle w:val="Kommentarzeichen"/>
        </w:rPr>
        <w:annotationRef/>
      </w:r>
      <w:r w:rsidRPr="00787CAD">
        <w:rPr>
          <w:lang w:val="de-DE"/>
        </w:rPr>
        <w:t>?</w:t>
      </w:r>
    </w:p>
  </w:comment>
  <w:comment w:id="279" w:author="Lisa" w:date="2022-09-12T15:04:00Z" w:initials="L">
    <w:p w14:paraId="0F3541DD" w14:textId="06DDCA0F" w:rsidR="00CC628C" w:rsidRPr="00C17FE7" w:rsidRDefault="00CC628C">
      <w:pPr>
        <w:pStyle w:val="Kommentartext"/>
        <w:rPr>
          <w:lang w:val="de-DE"/>
        </w:rPr>
      </w:pPr>
      <w:r>
        <w:rPr>
          <w:rStyle w:val="Kommentarzeichen"/>
        </w:rPr>
        <w:annotationRef/>
      </w:r>
      <w:r w:rsidRPr="00C17FE7">
        <w:rPr>
          <w:lang w:val="de-DE"/>
        </w:rPr>
        <w:t xml:space="preserve">Ich habs zwar verstanden, finde aber auch, dass man </w:t>
      </w:r>
      <w:r>
        <w:rPr>
          <w:lang w:val="de-DE"/>
        </w:rPr>
        <w:t>e</w:t>
      </w:r>
      <w:r w:rsidRPr="00C17FE7">
        <w:rPr>
          <w:lang w:val="de-DE"/>
        </w:rPr>
        <w:t>s</w:t>
      </w:r>
      <w:r>
        <w:rPr>
          <w:lang w:val="de-DE"/>
        </w:rPr>
        <w:t xml:space="preserve"> </w:t>
      </w:r>
      <w:r w:rsidRPr="00C17FE7">
        <w:rPr>
          <w:lang w:val="de-DE"/>
        </w:rPr>
        <w:t>hier einfach ausschreiben kann</w:t>
      </w:r>
      <w:r>
        <w:rPr>
          <w:lang w:val="de-DE"/>
        </w:rPr>
        <w:t xml:space="preserve"> (ratio of … to …)</w:t>
      </w:r>
    </w:p>
  </w:comment>
  <w:comment w:id="283" w:author="Lisa" w:date="2022-09-12T15:07:00Z" w:initials="L">
    <w:p w14:paraId="4786E786" w14:textId="7D2E79B9" w:rsidR="00CC628C" w:rsidRPr="00EA36E7" w:rsidRDefault="00CC628C">
      <w:pPr>
        <w:pStyle w:val="Kommentartext"/>
        <w:rPr>
          <w:lang w:val="de-DE"/>
        </w:rPr>
      </w:pPr>
      <w:r>
        <w:rPr>
          <w:rStyle w:val="Kommentarzeichen"/>
        </w:rPr>
        <w:annotationRef/>
      </w:r>
      <w:r w:rsidRPr="00EA36E7">
        <w:rPr>
          <w:lang w:val="de-DE"/>
        </w:rPr>
        <w:t xml:space="preserve">Nur als Vorschlag, man könnte durch </w:t>
      </w:r>
      <w:r>
        <w:rPr>
          <w:lang w:val="de-DE"/>
        </w:rPr>
        <w:t>Formatierung intra und inter mehr betonen.</w:t>
      </w:r>
    </w:p>
  </w:comment>
  <w:comment w:id="291" w:author="Lisa" w:date="2022-09-12T15:14:00Z" w:initials="L">
    <w:p w14:paraId="235F7DD5" w14:textId="6588AC23" w:rsidR="00CC628C" w:rsidRDefault="00CC628C">
      <w:pPr>
        <w:pStyle w:val="Kommentartext"/>
        <w:rPr>
          <w:lang w:val="de-DE"/>
        </w:rPr>
      </w:pPr>
      <w:r>
        <w:rPr>
          <w:rStyle w:val="Kommentarzeichen"/>
        </w:rPr>
        <w:annotationRef/>
      </w:r>
      <w:r w:rsidRPr="006912CA">
        <w:rPr>
          <w:lang w:val="de-DE"/>
        </w:rPr>
        <w:t xml:space="preserve">Sieht doch wirklich gut aus die </w:t>
      </w:r>
      <w:r>
        <w:rPr>
          <w:lang w:val="de-DE"/>
        </w:rPr>
        <w:t>Tabelle! (Bis auf weniger Linien, siehe Stefan oben)</w:t>
      </w:r>
    </w:p>
    <w:p w14:paraId="47409FCB" w14:textId="1E94AF79" w:rsidR="00CC628C" w:rsidRPr="006912CA" w:rsidRDefault="00CC628C">
      <w:pPr>
        <w:pStyle w:val="Kommentartext"/>
        <w:rPr>
          <w:lang w:val="de-DE"/>
        </w:rPr>
      </w:pPr>
      <w:r>
        <w:rPr>
          <w:lang w:val="de-DE"/>
        </w:rPr>
        <w:t>Aber ich finde sie gut gelungen, nicht zu unübersichtlich :-)</w:t>
      </w:r>
    </w:p>
  </w:comment>
  <w:comment w:id="297" w:author="Lisa" w:date="2022-09-12T15:20:00Z" w:initials="L">
    <w:p w14:paraId="31DFE797" w14:textId="1182BEA4" w:rsidR="00CC628C" w:rsidRPr="0064220B" w:rsidRDefault="00CC628C">
      <w:pPr>
        <w:pStyle w:val="Kommentartext"/>
        <w:rPr>
          <w:lang w:val="de-DE"/>
        </w:rPr>
      </w:pPr>
      <w:r>
        <w:rPr>
          <w:rStyle w:val="Kommentarzeichen"/>
        </w:rPr>
        <w:annotationRef/>
      </w:r>
      <w:r w:rsidRPr="0064220B">
        <w:rPr>
          <w:lang w:val="de-DE"/>
        </w:rPr>
        <w:t xml:space="preserve">Bei sowas würde ich dann schon den </w:t>
      </w:r>
      <w:r>
        <w:rPr>
          <w:lang w:val="de-DE"/>
        </w:rPr>
        <w:t>T-Wert (oder was auch immer) mit berichten (so wie man statistische Tests der Vollständigkeit berichtet). [außer es steht alles schon in der Tabelle]</w:t>
      </w:r>
    </w:p>
  </w:comment>
  <w:comment w:id="300" w:author="Lisa" w:date="2022-09-12T15:25:00Z" w:initials="L">
    <w:p w14:paraId="27FA72F3" w14:textId="5B087FFF" w:rsidR="00CC628C" w:rsidRPr="00B75E8E" w:rsidRDefault="00CC628C">
      <w:pPr>
        <w:pStyle w:val="Kommentartext"/>
        <w:rPr>
          <w:lang w:val="de-DE"/>
        </w:rPr>
      </w:pPr>
      <w:r>
        <w:rPr>
          <w:rStyle w:val="Kommentarzeichen"/>
        </w:rPr>
        <w:annotationRef/>
      </w:r>
      <w:r w:rsidRPr="00B75E8E">
        <w:rPr>
          <w:lang w:val="de-DE"/>
        </w:rPr>
        <w:t xml:space="preserve">Ich glaube, ich weiß was du meinst, aber ich würde es hier deutlicher </w:t>
      </w:r>
      <w:r>
        <w:rPr>
          <w:lang w:val="de-DE"/>
        </w:rPr>
        <w:t>m</w:t>
      </w:r>
      <w:r w:rsidRPr="00B75E8E">
        <w:rPr>
          <w:lang w:val="de-DE"/>
        </w:rPr>
        <w:t>achen,</w:t>
      </w:r>
      <w:r>
        <w:rPr>
          <w:lang w:val="de-DE"/>
        </w:rPr>
        <w:t xml:space="preserve"> was der Unterschied zwischen „mean“ und „(average) maximum“ SSPL ist.</w:t>
      </w:r>
    </w:p>
  </w:comment>
  <w:comment w:id="304" w:author="Lisa" w:date="2022-09-12T15:31:00Z" w:initials="L">
    <w:p w14:paraId="098B34F4" w14:textId="39B52B00" w:rsidR="00CC628C" w:rsidRPr="0009554F" w:rsidRDefault="00CC628C">
      <w:pPr>
        <w:pStyle w:val="Kommentartext"/>
        <w:rPr>
          <w:lang w:val="de-DE"/>
        </w:rPr>
      </w:pPr>
      <w:r>
        <w:rPr>
          <w:rStyle w:val="Kommentarzeichen"/>
        </w:rPr>
        <w:annotationRef/>
      </w:r>
      <w:r w:rsidRPr="0009554F">
        <w:rPr>
          <w:lang w:val="de-DE"/>
        </w:rPr>
        <w:t xml:space="preserve">Das macht ja insgesamt ein stimmiges </w:t>
      </w:r>
      <w:r>
        <w:rPr>
          <w:lang w:val="de-DE"/>
        </w:rPr>
        <w:t>Bild, oder nicht? Da bei Frauen häufiger der Thalamus läsioniert oder diskonnektiert ist, und über eben diesen viele Verbindungen laufen, steigt dort auch der Umweg von A nach B an. Nur so ein Randgedanke.</w:t>
      </w:r>
    </w:p>
  </w:comment>
  <w:comment w:id="305" w:author="Lisa" w:date="2022-09-12T15:34:00Z" w:initials="L">
    <w:p w14:paraId="383B1423" w14:textId="08286EF2" w:rsidR="00CC628C" w:rsidRDefault="00CC628C">
      <w:pPr>
        <w:pStyle w:val="Kommentartext"/>
        <w:rPr>
          <w:lang w:val="de-DE"/>
        </w:rPr>
      </w:pPr>
      <w:r>
        <w:rPr>
          <w:rStyle w:val="Kommentarzeichen"/>
        </w:rPr>
        <w:annotationRef/>
      </w:r>
      <w:r w:rsidRPr="00A179FA">
        <w:rPr>
          <w:lang w:val="de-DE"/>
        </w:rPr>
        <w:t>Diese Beschreibung hatte ich in meiner T</w:t>
      </w:r>
      <w:r>
        <w:rPr>
          <w:lang w:val="de-DE"/>
        </w:rPr>
        <w:t>abelle nur gemacht, da ich verschiedene Variablentypen und damit verschiedene Tests gemacht hatte. Hier in dieser Tabelle hast du ja ausschließlich kontinuierliche Daten. Daher brauchst du den Zusatz „for continuous variables“ hier nicht unbedingt. Außerdem brauchst du das „a“ nicht, da du nur einen Test, und nicht verschiedene, gemacht hast.</w:t>
      </w:r>
    </w:p>
    <w:p w14:paraId="11DED903" w14:textId="77777777" w:rsidR="00CC628C" w:rsidRDefault="00CC628C">
      <w:pPr>
        <w:pStyle w:val="Kommentartext"/>
        <w:rPr>
          <w:lang w:val="de-DE"/>
        </w:rPr>
      </w:pPr>
    </w:p>
    <w:p w14:paraId="114F8369" w14:textId="77777777" w:rsidR="00CC628C" w:rsidRDefault="00CC628C">
      <w:pPr>
        <w:pStyle w:val="Kommentartext"/>
        <w:rPr>
          <w:lang w:val="de-DE"/>
        </w:rPr>
      </w:pPr>
      <w:r>
        <w:rPr>
          <w:lang w:val="de-DE"/>
        </w:rPr>
        <w:t>Davon abgesehen. Wenn du dir die SSPLs anschaust solltest du beachten, dass das streng genommen keine kontinuierlichen Daten sind, sondern ordinale. Die SSPLs gehen ja nur von 0 – 6, ohne Komma-Zahlen. Damit ist der t-test eigt. nicht passend für „max indirect SSPL“. Da solltets du auch den Median statt Mean berechnen.</w:t>
      </w:r>
    </w:p>
    <w:p w14:paraId="2D37F6B2" w14:textId="36C52B42" w:rsidR="00CC628C" w:rsidRPr="00A179FA" w:rsidRDefault="00CC628C">
      <w:pPr>
        <w:pStyle w:val="Kommentartext"/>
        <w:rPr>
          <w:lang w:val="de-DE"/>
        </w:rPr>
      </w:pPr>
      <w:r>
        <w:rPr>
          <w:lang w:val="de-DE"/>
        </w:rPr>
        <w:t>[Jetzt trifft nicht mehr alles im Kommentar oben zu, wenn du nun doch zwei verschiedene Tests verwenden würdest – ignorieren bzw. bei deinen anderen Tabellen beachten :D]</w:t>
      </w:r>
    </w:p>
  </w:comment>
  <w:comment w:id="308" w:author="Lisa" w:date="2022-09-12T16:24:00Z" w:initials="L">
    <w:p w14:paraId="0423FB3F" w14:textId="0784059C" w:rsidR="00CC628C" w:rsidRPr="00724FBE" w:rsidRDefault="00CC628C">
      <w:pPr>
        <w:pStyle w:val="Kommentartext"/>
        <w:rPr>
          <w:lang w:val="de-DE"/>
        </w:rPr>
      </w:pPr>
      <w:r>
        <w:rPr>
          <w:rStyle w:val="Kommentarzeichen"/>
        </w:rPr>
        <w:annotationRef/>
      </w:r>
      <w:r w:rsidRPr="00724FBE">
        <w:rPr>
          <w:lang w:val="de-DE"/>
        </w:rPr>
        <w:t>Dieser Vergleich (x ist besser als y</w:t>
      </w:r>
      <w:r>
        <w:rPr>
          <w:lang w:val="de-DE"/>
        </w:rPr>
        <w:t>) ist hier gar nicht so bedeutend, da die performances doch sehr ähnlich sind. So ein Satz wäre im Satz vorher interessanter, da bei neglect vs non-neglect der Unterschied viel beachtlicher ist (und lesion map ja quasi auch nur chance level ist).</w:t>
      </w:r>
    </w:p>
  </w:comment>
  <w:comment w:id="309" w:author="Lisa" w:date="2022-09-12T16:09:00Z" w:initials="L">
    <w:p w14:paraId="547DDB21" w14:textId="20371632" w:rsidR="00CC628C" w:rsidRPr="009726D8" w:rsidRDefault="00CC628C">
      <w:pPr>
        <w:pStyle w:val="Kommentartext"/>
        <w:rPr>
          <w:lang w:val="de-DE"/>
        </w:rPr>
      </w:pPr>
      <w:r>
        <w:rPr>
          <w:rStyle w:val="Kommentarzeichen"/>
        </w:rPr>
        <w:annotationRef/>
      </w:r>
      <w:r w:rsidRPr="009726D8">
        <w:rPr>
          <w:lang w:val="de-DE"/>
        </w:rPr>
        <w:t>Würde ich bezüglich des nächsten K</w:t>
      </w:r>
      <w:r>
        <w:rPr>
          <w:lang w:val="de-DE"/>
        </w:rPr>
        <w:t>ommentars umformulieren.</w:t>
      </w:r>
    </w:p>
  </w:comment>
  <w:comment w:id="312" w:author="Smaczny, Stefan" w:date="2022-09-06T17:26:00Z" w:initials="SS">
    <w:p w14:paraId="30E4DBF8" w14:textId="4466FDF9" w:rsidR="00CC628C" w:rsidRPr="00787CAD" w:rsidRDefault="00CC628C">
      <w:pPr>
        <w:pStyle w:val="Kommentartext"/>
        <w:rPr>
          <w:lang w:val="de-DE"/>
        </w:rPr>
      </w:pPr>
      <w:r>
        <w:rPr>
          <w:rStyle w:val="Kommentarzeichen"/>
        </w:rPr>
        <w:annotationRef/>
      </w:r>
      <w:r w:rsidRPr="00787CAD">
        <w:rPr>
          <w:lang w:val="de-DE"/>
        </w:rPr>
        <w:t>Ist das hier nicht auch interessant, weil es höher ist, als 25%?</w:t>
      </w:r>
    </w:p>
  </w:comment>
  <w:comment w:id="313" w:author="Smaczny, Stefan" w:date="2022-09-06T17:27:00Z" w:initials="SS">
    <w:p w14:paraId="3E2A1193" w14:textId="224AB96A" w:rsidR="00CC628C" w:rsidRPr="00787CAD" w:rsidRDefault="00CC628C">
      <w:pPr>
        <w:pStyle w:val="Kommentartext"/>
        <w:rPr>
          <w:lang w:val="de-DE"/>
        </w:rPr>
      </w:pPr>
      <w:r>
        <w:rPr>
          <w:rStyle w:val="Kommentarzeichen"/>
        </w:rPr>
        <w:annotationRef/>
      </w:r>
      <w:r w:rsidRPr="00787CAD">
        <w:rPr>
          <w:lang w:val="de-DE"/>
        </w:rPr>
        <w:t xml:space="preserve">Also was ich sagen will, ist: Gegeben der tatsache, dass wir bei Gender ein zweier Vergleich haben (M/F), wäre 50% chance level. Bei vier Gruppen (M/F) x (N+/N-) haben wir 25%, was doch rein theoretisch aussagt, dass Neglectstatus die Prediction von Gender verbessert, oder? </w:t>
      </w:r>
      <w:r w:rsidRPr="00787CAD">
        <w:rPr>
          <w:lang w:val="de-DE"/>
        </w:rPr>
        <w:br/>
        <w:t>Oder rede ich hier völligen Stuss?</w:t>
      </w:r>
      <w:r w:rsidRPr="00787CAD">
        <w:rPr>
          <w:lang w:val="de-DE"/>
        </w:rPr>
        <w:br/>
        <w:t>Waaaaaaah</w:t>
      </w:r>
    </w:p>
  </w:comment>
  <w:comment w:id="314" w:author="Lisa" w:date="2022-09-12T16:06:00Z" w:initials="L">
    <w:p w14:paraId="08FA0EBE" w14:textId="1E7E488E" w:rsidR="00CC628C" w:rsidRPr="002E6C67" w:rsidRDefault="00CC628C">
      <w:pPr>
        <w:pStyle w:val="Kommentartext"/>
        <w:rPr>
          <w:lang w:val="de-DE"/>
        </w:rPr>
      </w:pPr>
      <w:r>
        <w:rPr>
          <w:rStyle w:val="Kommentarzeichen"/>
        </w:rPr>
        <w:annotationRef/>
      </w:r>
      <w:r w:rsidRPr="002E6C67">
        <w:rPr>
          <w:lang w:val="de-DE"/>
        </w:rPr>
        <w:t>Nein, kein Stuss, denke ich auch.</w:t>
      </w:r>
    </w:p>
    <w:p w14:paraId="17010DE2" w14:textId="0C587706" w:rsidR="00CC628C" w:rsidRPr="002E6C67" w:rsidRDefault="00CC628C">
      <w:pPr>
        <w:pStyle w:val="Kommentartext"/>
        <w:rPr>
          <w:lang w:val="de-DE"/>
        </w:rPr>
      </w:pPr>
      <w:r>
        <w:rPr>
          <w:lang w:val="de-DE"/>
        </w:rPr>
        <w:t>Chance level bei einer 4-Klassen Klassifikation ist 25%.</w:t>
      </w:r>
    </w:p>
  </w:comment>
  <w:comment w:id="315" w:author="Lisa" w:date="2022-09-12T16:07:00Z" w:initials="L">
    <w:p w14:paraId="38DAD841" w14:textId="1CB3484F" w:rsidR="00CC628C" w:rsidRPr="002E6C67" w:rsidRDefault="00CC628C">
      <w:pPr>
        <w:pStyle w:val="Kommentartext"/>
        <w:rPr>
          <w:lang w:val="de-DE"/>
        </w:rPr>
      </w:pPr>
      <w:r>
        <w:rPr>
          <w:rStyle w:val="Kommentarzeichen"/>
        </w:rPr>
        <w:annotationRef/>
      </w:r>
      <w:r w:rsidRPr="002E6C67">
        <w:rPr>
          <w:lang w:val="de-DE"/>
        </w:rPr>
        <w:t xml:space="preserve">@Stefan: Sex und Gender sind </w:t>
      </w:r>
      <w:r>
        <w:rPr>
          <w:lang w:val="de-DE"/>
        </w:rPr>
        <w:t xml:space="preserve">heutzutage </w:t>
      </w:r>
      <w:r w:rsidRPr="002E6C67">
        <w:rPr>
          <w:lang w:val="de-DE"/>
        </w:rPr>
        <w:t xml:space="preserve">zwei </w:t>
      </w:r>
      <w:r>
        <w:rPr>
          <w:lang w:val="de-DE"/>
        </w:rPr>
        <w:t xml:space="preserve">Paar Schuhe :-P </w:t>
      </w:r>
    </w:p>
  </w:comment>
  <w:comment w:id="316" w:author="Lisa" w:date="2022-09-12T16:13:00Z" w:initials="L">
    <w:p w14:paraId="7C5B50E8" w14:textId="72B9C898" w:rsidR="00CC628C" w:rsidRDefault="00CC628C">
      <w:pPr>
        <w:pStyle w:val="Kommentartext"/>
        <w:rPr>
          <w:lang w:val="de-DE"/>
        </w:rPr>
      </w:pPr>
      <w:r>
        <w:rPr>
          <w:rStyle w:val="Kommentarzeichen"/>
        </w:rPr>
        <w:annotationRef/>
      </w:r>
      <w:r w:rsidRPr="009726D8">
        <w:rPr>
          <w:lang w:val="de-DE"/>
        </w:rPr>
        <w:t>Wie auch schon in den M</w:t>
      </w:r>
      <w:r>
        <w:rPr>
          <w:lang w:val="de-DE"/>
        </w:rPr>
        <w:t>ethoden angemerkt: Was genau ist dein Maß für prediction accuracy? Vermutlich meinst du die Anzahl an richtigen Prädiktionen geteilt durch Gesamtzahl an Patienten. Einfach kurz beschreiben, da es viele andere „prediction accuracy measures“ in machine learning gibt. (Bei classifications gibt es precision, recall und F1-score zbsp.)</w:t>
      </w:r>
    </w:p>
    <w:p w14:paraId="2742211A" w14:textId="77777777" w:rsidR="00CC628C" w:rsidRDefault="00CC628C">
      <w:pPr>
        <w:pStyle w:val="Kommentartext"/>
        <w:rPr>
          <w:lang w:val="de-DE"/>
        </w:rPr>
      </w:pPr>
    </w:p>
    <w:p w14:paraId="2EFC9DDD" w14:textId="582CAABC" w:rsidR="00CC628C" w:rsidRDefault="00CC628C">
      <w:pPr>
        <w:pStyle w:val="Kommentartext"/>
        <w:rPr>
          <w:lang w:val="de-DE"/>
        </w:rPr>
      </w:pPr>
      <w:r>
        <w:rPr>
          <w:lang w:val="de-DE"/>
        </w:rPr>
        <w:t>Hier wäre ein Plot für die prediction performance möglich (für die beiden guten Modelle, 66 und 32% accuracy). Was meint ihr?</w:t>
      </w:r>
    </w:p>
    <w:p w14:paraId="7D637CC0" w14:textId="261C61D7" w:rsidR="00CC628C" w:rsidRPr="009726D8" w:rsidRDefault="00CC628C">
      <w:pPr>
        <w:pStyle w:val="Kommentartext"/>
        <w:rPr>
          <w:lang w:val="de-DE"/>
        </w:rPr>
      </w:pPr>
      <w:r>
        <w:rPr>
          <w:lang w:val="de-DE"/>
        </w:rPr>
        <w:t>Man könnte auch überlegen, ob man dann die Tabelle weglässt, da die Werte auch gut im Text bneschrieben werden können (und sie dort auch schon stehen). Die Tabelle bringt hier aktuell keinen Mehrgewinn.</w:t>
      </w:r>
    </w:p>
  </w:comment>
  <w:comment w:id="432" w:author="Lisa" w:date="2022-09-08T19:50:00Z" w:initials="L">
    <w:p w14:paraId="1096FE4A" w14:textId="436EBCD1" w:rsidR="00CC628C" w:rsidRPr="0072314A" w:rsidRDefault="00CC628C">
      <w:pPr>
        <w:pStyle w:val="Kommentartext"/>
        <w:rPr>
          <w:lang w:val="de-DE"/>
        </w:rPr>
      </w:pPr>
      <w:r>
        <w:rPr>
          <w:rStyle w:val="Kommentarzeichen"/>
        </w:rPr>
        <w:annotationRef/>
      </w:r>
      <w:r w:rsidRPr="0072314A">
        <w:rPr>
          <w:lang w:val="de-DE"/>
        </w:rPr>
        <w:t>Hattest du, Tamara, auch R S</w:t>
      </w:r>
      <w:r>
        <w:rPr>
          <w:lang w:val="de-DE"/>
        </w:rPr>
        <w:t>kripts geschrieben?</w:t>
      </w:r>
    </w:p>
  </w:comment>
  <w:comment w:id="437" w:author="Smaczny, Stefan" w:date="2022-09-05T16:35:00Z" w:initials="SS">
    <w:p w14:paraId="0FCA3BB2" w14:textId="6B9F7A0C" w:rsidR="00CC628C" w:rsidRPr="00787CAD" w:rsidRDefault="00CC628C">
      <w:pPr>
        <w:pStyle w:val="Kommentartext"/>
        <w:rPr>
          <w:lang w:val="de-DE"/>
        </w:rPr>
      </w:pPr>
      <w:r>
        <w:rPr>
          <w:rStyle w:val="Kommentarzeichen"/>
        </w:rPr>
        <w:annotationRef/>
      </w:r>
      <w:r w:rsidRPr="00787CAD">
        <w:rPr>
          <w:lang w:val="de-DE"/>
        </w:rPr>
        <w:t xml:space="preserve">Du hattest ja danach gefragt, also hab ich mal eine saubere Version auf Github gestellt </w:t>
      </w:r>
      <w:r>
        <w:sym w:font="Wingdings" w:char="F04A"/>
      </w:r>
    </w:p>
  </w:comment>
  <w:comment w:id="443" w:author="Lisa" w:date="2022-09-12T16:30:00Z" w:initials="L">
    <w:p w14:paraId="010F0484" w14:textId="198E5D18" w:rsidR="00CC628C" w:rsidRPr="00F904B7" w:rsidRDefault="00CC628C">
      <w:pPr>
        <w:pStyle w:val="Kommentartext"/>
        <w:rPr>
          <w:lang w:val="de-DE"/>
        </w:rPr>
      </w:pPr>
      <w:r>
        <w:rPr>
          <w:rStyle w:val="Kommentarzeichen"/>
        </w:rPr>
        <w:annotationRef/>
      </w:r>
      <w:r w:rsidRPr="00F904B7">
        <w:rPr>
          <w:lang w:val="de-DE"/>
        </w:rPr>
        <w:t xml:space="preserve">Nur als Hinweis: Im Text schreibst du </w:t>
      </w:r>
      <w:r>
        <w:rPr>
          <w:lang w:val="de-DE"/>
        </w:rPr>
        <w:t>General Linear Model (GLM). General und Generalised Models sind aber nicht das gleiche!</w:t>
      </w:r>
    </w:p>
  </w:comment>
  <w:comment w:id="449" w:author="Lisa" w:date="2022-09-12T16:36:00Z" w:initials="L">
    <w:p w14:paraId="528EBD48" w14:textId="2D65C2E4" w:rsidR="00CC628C" w:rsidRPr="00845A98" w:rsidRDefault="00CC628C">
      <w:pPr>
        <w:pStyle w:val="Kommentartext"/>
        <w:rPr>
          <w:lang w:val="de-DE"/>
        </w:rPr>
      </w:pPr>
      <w:r>
        <w:rPr>
          <w:rStyle w:val="Kommentarzeichen"/>
        </w:rPr>
        <w:annotationRef/>
      </w:r>
      <w:r w:rsidRPr="00845A98">
        <w:rPr>
          <w:lang w:val="de-DE"/>
        </w:rPr>
        <w:t>Auch interessant, wenn da was dran sein sollte.</w:t>
      </w:r>
    </w:p>
  </w:comment>
  <w:comment w:id="452" w:author="Lisa" w:date="2022-09-12T16:37:00Z" w:initials="L">
    <w:p w14:paraId="33F280C4" w14:textId="65EC3F63" w:rsidR="00CC628C" w:rsidRPr="00845A98" w:rsidRDefault="00CC628C">
      <w:pPr>
        <w:pStyle w:val="Kommentartext"/>
        <w:rPr>
          <w:lang w:val="de-DE"/>
        </w:rPr>
      </w:pPr>
      <w:r>
        <w:rPr>
          <w:rStyle w:val="Kommentarzeichen"/>
        </w:rPr>
        <w:annotationRef/>
      </w:r>
      <w:r w:rsidRPr="00845A98">
        <w:rPr>
          <w:lang w:val="de-DE"/>
        </w:rPr>
        <w:t>Siehe mein Kommentar in den M</w:t>
      </w:r>
      <w:r>
        <w:rPr>
          <w:lang w:val="de-DE"/>
        </w:rPr>
        <w:t>ethoden. Hier solltest du spezifizieren, was du mit der Auflistung meinst (delineation und/oder normalization?). Ich persönlich würde hier alle Patienten mit DWI bzw. Fliar zusammenzählen, und von mir aus zusätzlich die Spalte „additional T1“. Kannst du hier in den Supplements aber auch so aufgedröselt lassen.</w:t>
      </w:r>
    </w:p>
  </w:comment>
  <w:comment w:id="459" w:author="Lisa" w:date="2022-09-12T16:47:00Z" w:initials="L">
    <w:p w14:paraId="53C0B688" w14:textId="7E57EEB7" w:rsidR="00CC628C" w:rsidRPr="00A3206B" w:rsidRDefault="00CC628C">
      <w:pPr>
        <w:pStyle w:val="Kommentartext"/>
        <w:rPr>
          <w:lang w:val="de-DE"/>
        </w:rPr>
      </w:pPr>
      <w:r>
        <w:rPr>
          <w:rStyle w:val="Kommentarzeichen"/>
        </w:rPr>
        <w:annotationRef/>
      </w:r>
      <w:r w:rsidRPr="00A3206B">
        <w:rPr>
          <w:lang w:val="de-DE"/>
        </w:rPr>
        <w:t xml:space="preserve">Wenn das drin bleibt, vlt. Analyses vor </w:t>
      </w:r>
      <w:r>
        <w:rPr>
          <w:lang w:val="de-DE"/>
        </w:rPr>
        <w:t>Figures/Tables (also appendix c vor 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DF4BF4D" w15:done="0"/>
  <w15:commentEx w15:paraId="3BA22F5B" w15:done="1"/>
  <w15:commentEx w15:paraId="232A4300" w15:done="1"/>
  <w15:commentEx w15:paraId="1FF06CCB" w15:done="1"/>
  <w15:commentEx w15:paraId="48D41671" w15:done="1"/>
  <w15:commentEx w15:paraId="7A4EAD61" w15:done="1"/>
  <w15:commentEx w15:paraId="1CD819B7" w15:paraIdParent="7A4EAD61" w15:done="1"/>
  <w15:commentEx w15:paraId="3B6352BA" w15:done="1"/>
  <w15:commentEx w15:paraId="27796641" w15:done="1"/>
  <w15:commentEx w15:paraId="3154490B" w15:done="1"/>
  <w15:commentEx w15:paraId="248BA9B3" w15:done="1"/>
  <w15:commentEx w15:paraId="1B95A407" w15:done="1"/>
  <w15:commentEx w15:paraId="4035D644" w15:paraIdParent="1B95A407" w15:done="1"/>
  <w15:commentEx w15:paraId="7933D8A8" w15:done="1"/>
  <w15:commentEx w15:paraId="41733C3F" w15:done="1"/>
  <w15:commentEx w15:paraId="45452C33" w15:done="0"/>
  <w15:commentEx w15:paraId="26DD666C" w15:done="0"/>
  <w15:commentEx w15:paraId="5F89F205" w15:done="1"/>
  <w15:commentEx w15:paraId="481F81D1" w15:done="1"/>
  <w15:commentEx w15:paraId="2BF11C89" w15:done="1"/>
  <w15:commentEx w15:paraId="51FAC498" w15:done="1"/>
  <w15:commentEx w15:paraId="6175F156" w15:done="1"/>
  <w15:commentEx w15:paraId="37915B65" w15:done="1"/>
  <w15:commentEx w15:paraId="1DEDA787" w15:done="0"/>
  <w15:commentEx w15:paraId="5AA28828" w15:done="1"/>
  <w15:commentEx w15:paraId="4F3CB0A1" w15:done="1"/>
  <w15:commentEx w15:paraId="5974DF46" w15:done="1"/>
  <w15:commentEx w15:paraId="0338BE88" w15:done="0"/>
  <w15:commentEx w15:paraId="2800927A" w15:done="0"/>
  <w15:commentEx w15:paraId="0BF4FED4" w15:done="1"/>
  <w15:commentEx w15:paraId="19E27855" w15:done="1"/>
  <w15:commentEx w15:paraId="5BC31300" w15:done="1"/>
  <w15:commentEx w15:paraId="0D268B33" w15:done="1"/>
  <w15:commentEx w15:paraId="32688877" w15:done="1"/>
  <w15:commentEx w15:paraId="4A662C28" w15:done="1"/>
  <w15:commentEx w15:paraId="3206E822" w15:done="0"/>
  <w15:commentEx w15:paraId="2DDE8486" w15:done="1"/>
  <w15:commentEx w15:paraId="104DC5CD" w15:done="1"/>
  <w15:commentEx w15:paraId="7DC22B5D" w15:done="1"/>
  <w15:commentEx w15:paraId="11F58C4A" w15:done="0"/>
  <w15:commentEx w15:paraId="5CB1DBE8" w15:done="1"/>
  <w15:commentEx w15:paraId="1FBB7E07" w15:done="1"/>
  <w15:commentEx w15:paraId="4090F426" w15:paraIdParent="1FBB7E07" w15:done="1"/>
  <w15:commentEx w15:paraId="2120838C" w15:done="1"/>
  <w15:commentEx w15:paraId="358D157E" w15:done="0"/>
  <w15:commentEx w15:paraId="1E2250AC" w15:done="0"/>
  <w15:commentEx w15:paraId="43D14927" w15:paraIdParent="1E2250AC" w15:done="0"/>
  <w15:commentEx w15:paraId="20E7033D" w15:done="0"/>
  <w15:commentEx w15:paraId="6AB144D4" w15:paraIdParent="20E7033D" w15:done="0"/>
  <w15:commentEx w15:paraId="21452D91" w15:done="0"/>
  <w15:commentEx w15:paraId="530D1AA1" w15:done="1"/>
  <w15:commentEx w15:paraId="103A6CD4" w15:done="1"/>
  <w15:commentEx w15:paraId="5B368835" w15:done="0"/>
  <w15:commentEx w15:paraId="197220E0" w15:done="1"/>
  <w15:commentEx w15:paraId="0F3541DD" w15:paraIdParent="197220E0" w15:done="1"/>
  <w15:commentEx w15:paraId="4786E786" w15:done="0"/>
  <w15:commentEx w15:paraId="47409FCB" w15:done="1"/>
  <w15:commentEx w15:paraId="31DFE797" w15:done="0"/>
  <w15:commentEx w15:paraId="27FA72F3" w15:done="0"/>
  <w15:commentEx w15:paraId="098B34F4" w15:done="0"/>
  <w15:commentEx w15:paraId="2D37F6B2" w15:done="0"/>
  <w15:commentEx w15:paraId="0423FB3F" w15:done="0"/>
  <w15:commentEx w15:paraId="547DDB21" w15:done="0"/>
  <w15:commentEx w15:paraId="30E4DBF8" w15:done="0"/>
  <w15:commentEx w15:paraId="3E2A1193" w15:paraIdParent="30E4DBF8" w15:done="0"/>
  <w15:commentEx w15:paraId="17010DE2" w15:paraIdParent="30E4DBF8" w15:done="0"/>
  <w15:commentEx w15:paraId="38DAD841" w15:paraIdParent="30E4DBF8" w15:done="0"/>
  <w15:commentEx w15:paraId="7D637CC0" w15:done="0"/>
  <w15:commentEx w15:paraId="1096FE4A" w15:done="0"/>
  <w15:commentEx w15:paraId="0FCA3BB2" w15:done="0"/>
  <w15:commentEx w15:paraId="010F0484" w15:done="1"/>
  <w15:commentEx w15:paraId="528EBD48" w15:done="0"/>
  <w15:commentEx w15:paraId="33F280C4" w15:done="0"/>
  <w15:commentEx w15:paraId="53C0B68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DF4BF4D" w16cid:durableId="26CADDB7"/>
  <w16cid:commentId w16cid:paraId="3BA22F5B" w16cid:durableId="26CADDB8"/>
  <w16cid:commentId w16cid:paraId="232A4300" w16cid:durableId="26CADDB9"/>
  <w16cid:commentId w16cid:paraId="1FF06CCB" w16cid:durableId="26CADDBA"/>
  <w16cid:commentId w16cid:paraId="48D41671" w16cid:durableId="26CADDBB"/>
  <w16cid:commentId w16cid:paraId="7A4EAD61" w16cid:durableId="26CADDBC"/>
  <w16cid:commentId w16cid:paraId="1CD819B7" w16cid:durableId="26CADDBD"/>
  <w16cid:commentId w16cid:paraId="3B6352BA" w16cid:durableId="26CADDBE"/>
  <w16cid:commentId w16cid:paraId="27796641" w16cid:durableId="26CADDBF"/>
  <w16cid:commentId w16cid:paraId="3154490B" w16cid:durableId="26CADDC0"/>
  <w16cid:commentId w16cid:paraId="248BA9B3" w16cid:durableId="26CADDC1"/>
  <w16cid:commentId w16cid:paraId="1B95A407" w16cid:durableId="26CADDC2"/>
  <w16cid:commentId w16cid:paraId="4035D644" w16cid:durableId="26CADDC3"/>
  <w16cid:commentId w16cid:paraId="7933D8A8" w16cid:durableId="26CADDC4"/>
  <w16cid:commentId w16cid:paraId="41733C3F" w16cid:durableId="26CADDC5"/>
  <w16cid:commentId w16cid:paraId="45452C33" w16cid:durableId="26CADDC6"/>
  <w16cid:commentId w16cid:paraId="26DD666C" w16cid:durableId="26CADDC7"/>
  <w16cid:commentId w16cid:paraId="5F89F205" w16cid:durableId="26CADDC8"/>
  <w16cid:commentId w16cid:paraId="481F81D1" w16cid:durableId="26CADDC9"/>
  <w16cid:commentId w16cid:paraId="2BF11C89" w16cid:durableId="26CADDCA"/>
  <w16cid:commentId w16cid:paraId="51FAC498" w16cid:durableId="26CADDCB"/>
  <w16cid:commentId w16cid:paraId="6175F156" w16cid:durableId="26CADDCC"/>
  <w16cid:commentId w16cid:paraId="37915B65" w16cid:durableId="26CADDCD"/>
  <w16cid:commentId w16cid:paraId="1DEDA787" w16cid:durableId="26CADDCE"/>
  <w16cid:commentId w16cid:paraId="5AA28828" w16cid:durableId="26CADDCF"/>
  <w16cid:commentId w16cid:paraId="4F3CB0A1" w16cid:durableId="26CADDD0"/>
  <w16cid:commentId w16cid:paraId="5974DF46" w16cid:durableId="26CADDD1"/>
  <w16cid:commentId w16cid:paraId="0338BE88" w16cid:durableId="26CADDD2"/>
  <w16cid:commentId w16cid:paraId="2800927A" w16cid:durableId="26CADDD3"/>
  <w16cid:commentId w16cid:paraId="0BF4FED4" w16cid:durableId="26CADDD4"/>
  <w16cid:commentId w16cid:paraId="19E27855" w16cid:durableId="26CADDD5"/>
  <w16cid:commentId w16cid:paraId="5BC31300" w16cid:durableId="26CADDD6"/>
  <w16cid:commentId w16cid:paraId="0D268B33" w16cid:durableId="26CADDD7"/>
  <w16cid:commentId w16cid:paraId="32688877" w16cid:durableId="26CADDD8"/>
  <w16cid:commentId w16cid:paraId="4A662C28" w16cid:durableId="26CADDD9"/>
  <w16cid:commentId w16cid:paraId="3206E822" w16cid:durableId="26CADDDA"/>
  <w16cid:commentId w16cid:paraId="2DDE8486" w16cid:durableId="26CADDDB"/>
  <w16cid:commentId w16cid:paraId="104DC5CD" w16cid:durableId="26CADDDC"/>
  <w16cid:commentId w16cid:paraId="7DC22B5D" w16cid:durableId="26CADDDD"/>
  <w16cid:commentId w16cid:paraId="11F58C4A" w16cid:durableId="26CADDDE"/>
  <w16cid:commentId w16cid:paraId="5CB1DBE8" w16cid:durableId="26CADDDF"/>
  <w16cid:commentId w16cid:paraId="1FBB7E07" w16cid:durableId="26CADDE0"/>
  <w16cid:commentId w16cid:paraId="4090F426" w16cid:durableId="26CADDE1"/>
  <w16cid:commentId w16cid:paraId="2120838C" w16cid:durableId="26CADDE2"/>
  <w16cid:commentId w16cid:paraId="358D157E" w16cid:durableId="26CADDE3"/>
  <w16cid:commentId w16cid:paraId="1E2250AC" w16cid:durableId="26CADDE4"/>
  <w16cid:commentId w16cid:paraId="43D14927" w16cid:durableId="26CADDE5"/>
  <w16cid:commentId w16cid:paraId="20E7033D" w16cid:durableId="26CADDE6"/>
  <w16cid:commentId w16cid:paraId="6AB144D4" w16cid:durableId="26CADDE7"/>
  <w16cid:commentId w16cid:paraId="21452D91" w16cid:durableId="26CADDE8"/>
  <w16cid:commentId w16cid:paraId="530D1AA1" w16cid:durableId="26CADDE9"/>
  <w16cid:commentId w16cid:paraId="103A6CD4" w16cid:durableId="26CADDEA"/>
  <w16cid:commentId w16cid:paraId="5B368835" w16cid:durableId="26CADDEB"/>
  <w16cid:commentId w16cid:paraId="197220E0" w16cid:durableId="26CADDEC"/>
  <w16cid:commentId w16cid:paraId="0F3541DD" w16cid:durableId="26CADDED"/>
  <w16cid:commentId w16cid:paraId="4786E786" w16cid:durableId="26CADDEE"/>
  <w16cid:commentId w16cid:paraId="47409FCB" w16cid:durableId="26CADDEF"/>
  <w16cid:commentId w16cid:paraId="31DFE797" w16cid:durableId="26CADDF0"/>
  <w16cid:commentId w16cid:paraId="27FA72F3" w16cid:durableId="26CADDF1"/>
  <w16cid:commentId w16cid:paraId="098B34F4" w16cid:durableId="26CADDF2"/>
  <w16cid:commentId w16cid:paraId="2D37F6B2" w16cid:durableId="26CADDF3"/>
  <w16cid:commentId w16cid:paraId="0423FB3F" w16cid:durableId="26CADDF4"/>
  <w16cid:commentId w16cid:paraId="547DDB21" w16cid:durableId="26CADDF5"/>
  <w16cid:commentId w16cid:paraId="30E4DBF8" w16cid:durableId="26CADDF6"/>
  <w16cid:commentId w16cid:paraId="3E2A1193" w16cid:durableId="26CADDF7"/>
  <w16cid:commentId w16cid:paraId="17010DE2" w16cid:durableId="26CADDF8"/>
  <w16cid:commentId w16cid:paraId="38DAD841" w16cid:durableId="26CADDF9"/>
  <w16cid:commentId w16cid:paraId="7D637CC0" w16cid:durableId="26CADDFA"/>
  <w16cid:commentId w16cid:paraId="1096FE4A" w16cid:durableId="26CADDFB"/>
  <w16cid:commentId w16cid:paraId="0FCA3BB2" w16cid:durableId="26CADDFC"/>
  <w16cid:commentId w16cid:paraId="010F0484" w16cid:durableId="26CADDFD"/>
  <w16cid:commentId w16cid:paraId="528EBD48" w16cid:durableId="26CADDFE"/>
  <w16cid:commentId w16cid:paraId="33F280C4" w16cid:durableId="26CADDFF"/>
  <w16cid:commentId w16cid:paraId="53C0B688" w16cid:durableId="26CADE00"/>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532F26" w14:textId="77777777" w:rsidR="00107571" w:rsidRDefault="00107571" w:rsidP="00CB3E93">
      <w:pPr>
        <w:spacing w:after="0" w:line="240" w:lineRule="auto"/>
      </w:pPr>
      <w:r>
        <w:separator/>
      </w:r>
    </w:p>
  </w:endnote>
  <w:endnote w:type="continuationSeparator" w:id="0">
    <w:p w14:paraId="1610EB69" w14:textId="77777777" w:rsidR="00107571" w:rsidRDefault="00107571" w:rsidP="00CB3E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Ebrima">
    <w:panose1 w:val="02000000000000000000"/>
    <w:charset w:val="00"/>
    <w:family w:val="auto"/>
    <w:pitch w:val="variable"/>
    <w:sig w:usb0="A000005F" w:usb1="02000041" w:usb2="00000800" w:usb3="00000000" w:csb0="00000093"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venir Next LT Pro Light">
    <w:altName w:val="Arial"/>
    <w:charset w:val="00"/>
    <w:family w:val="swiss"/>
    <w:pitch w:val="variable"/>
    <w:sig w:usb0="A00000EF" w:usb1="5000204B"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1C5B76" w14:textId="77777777" w:rsidR="00107571" w:rsidRDefault="00107571" w:rsidP="00CB3E93">
      <w:pPr>
        <w:spacing w:after="0" w:line="240" w:lineRule="auto"/>
      </w:pPr>
      <w:r>
        <w:separator/>
      </w:r>
    </w:p>
  </w:footnote>
  <w:footnote w:type="continuationSeparator" w:id="0">
    <w:p w14:paraId="378067D8" w14:textId="77777777" w:rsidR="00107571" w:rsidRDefault="00107571" w:rsidP="00CB3E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09698A"/>
    <w:multiLevelType w:val="hybridMultilevel"/>
    <w:tmpl w:val="5C24305C"/>
    <w:lvl w:ilvl="0" w:tplc="28F8173A">
      <w:numFmt w:val="bullet"/>
      <w:lvlText w:val="-"/>
      <w:lvlJc w:val="left"/>
      <w:pPr>
        <w:ind w:left="785" w:hanging="360"/>
      </w:pPr>
      <w:rPr>
        <w:rFonts w:ascii="Ebrima" w:eastAsiaTheme="minorEastAsia" w:hAnsi="Ebrima" w:cstheme="minorBidi" w:hint="default"/>
      </w:rPr>
    </w:lvl>
    <w:lvl w:ilvl="1" w:tplc="04090003">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 w15:restartNumberingAfterBreak="0">
    <w:nsid w:val="0D0C24E6"/>
    <w:multiLevelType w:val="hybridMultilevel"/>
    <w:tmpl w:val="A51E0356"/>
    <w:lvl w:ilvl="0" w:tplc="04070001">
      <w:start w:val="1"/>
      <w:numFmt w:val="bullet"/>
      <w:lvlText w:val=""/>
      <w:lvlJc w:val="left"/>
      <w:pPr>
        <w:ind w:left="1776" w:hanging="360"/>
      </w:pPr>
      <w:rPr>
        <w:rFonts w:ascii="Symbol" w:hAnsi="Symbol" w:hint="default"/>
      </w:rPr>
    </w:lvl>
    <w:lvl w:ilvl="1" w:tplc="04070003">
      <w:start w:val="1"/>
      <w:numFmt w:val="bullet"/>
      <w:lvlText w:val="o"/>
      <w:lvlJc w:val="left"/>
      <w:pPr>
        <w:ind w:left="2496" w:hanging="360"/>
      </w:pPr>
      <w:rPr>
        <w:rFonts w:ascii="Courier New" w:hAnsi="Courier New" w:cs="Courier New" w:hint="default"/>
      </w:rPr>
    </w:lvl>
    <w:lvl w:ilvl="2" w:tplc="04070005">
      <w:start w:val="1"/>
      <w:numFmt w:val="bullet"/>
      <w:lvlText w:val=""/>
      <w:lvlJc w:val="left"/>
      <w:pPr>
        <w:ind w:left="3216" w:hanging="360"/>
      </w:pPr>
      <w:rPr>
        <w:rFonts w:ascii="Wingdings" w:hAnsi="Wingdings" w:hint="default"/>
      </w:rPr>
    </w:lvl>
    <w:lvl w:ilvl="3" w:tplc="04070001">
      <w:start w:val="1"/>
      <w:numFmt w:val="bullet"/>
      <w:lvlText w:val=""/>
      <w:lvlJc w:val="left"/>
      <w:pPr>
        <w:ind w:left="3936" w:hanging="360"/>
      </w:pPr>
      <w:rPr>
        <w:rFonts w:ascii="Symbol" w:hAnsi="Symbol" w:hint="default"/>
      </w:rPr>
    </w:lvl>
    <w:lvl w:ilvl="4" w:tplc="04070003">
      <w:start w:val="1"/>
      <w:numFmt w:val="bullet"/>
      <w:lvlText w:val="o"/>
      <w:lvlJc w:val="left"/>
      <w:pPr>
        <w:ind w:left="4656" w:hanging="360"/>
      </w:pPr>
      <w:rPr>
        <w:rFonts w:ascii="Courier New" w:hAnsi="Courier New" w:cs="Courier New" w:hint="default"/>
      </w:rPr>
    </w:lvl>
    <w:lvl w:ilvl="5" w:tplc="04070005">
      <w:start w:val="1"/>
      <w:numFmt w:val="bullet"/>
      <w:lvlText w:val=""/>
      <w:lvlJc w:val="left"/>
      <w:pPr>
        <w:ind w:left="5376" w:hanging="360"/>
      </w:pPr>
      <w:rPr>
        <w:rFonts w:ascii="Wingdings" w:hAnsi="Wingdings" w:hint="default"/>
      </w:rPr>
    </w:lvl>
    <w:lvl w:ilvl="6" w:tplc="04070001">
      <w:start w:val="1"/>
      <w:numFmt w:val="bullet"/>
      <w:lvlText w:val=""/>
      <w:lvlJc w:val="left"/>
      <w:pPr>
        <w:ind w:left="6096" w:hanging="360"/>
      </w:pPr>
      <w:rPr>
        <w:rFonts w:ascii="Symbol" w:hAnsi="Symbol" w:hint="default"/>
      </w:rPr>
    </w:lvl>
    <w:lvl w:ilvl="7" w:tplc="04070003">
      <w:start w:val="1"/>
      <w:numFmt w:val="bullet"/>
      <w:lvlText w:val="o"/>
      <w:lvlJc w:val="left"/>
      <w:pPr>
        <w:ind w:left="6816" w:hanging="360"/>
      </w:pPr>
      <w:rPr>
        <w:rFonts w:ascii="Courier New" w:hAnsi="Courier New" w:cs="Courier New" w:hint="default"/>
      </w:rPr>
    </w:lvl>
    <w:lvl w:ilvl="8" w:tplc="04070005">
      <w:start w:val="1"/>
      <w:numFmt w:val="bullet"/>
      <w:lvlText w:val=""/>
      <w:lvlJc w:val="left"/>
      <w:pPr>
        <w:ind w:left="7536" w:hanging="360"/>
      </w:pPr>
      <w:rPr>
        <w:rFonts w:ascii="Wingdings" w:hAnsi="Wingdings" w:hint="default"/>
      </w:rPr>
    </w:lvl>
  </w:abstractNum>
  <w:abstractNum w:abstractNumId="2" w15:restartNumberingAfterBreak="0">
    <w:nsid w:val="0F985D04"/>
    <w:multiLevelType w:val="multilevel"/>
    <w:tmpl w:val="AFF49B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39C4E4C"/>
    <w:multiLevelType w:val="hybridMultilevel"/>
    <w:tmpl w:val="F6DE4CC4"/>
    <w:lvl w:ilvl="0" w:tplc="A47210D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5C0A76"/>
    <w:multiLevelType w:val="hybridMultilevel"/>
    <w:tmpl w:val="897A8178"/>
    <w:lvl w:ilvl="0" w:tplc="AE02ED20">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4E11F94"/>
    <w:multiLevelType w:val="hybridMultilevel"/>
    <w:tmpl w:val="7AB87C0C"/>
    <w:lvl w:ilvl="0" w:tplc="D5F48552">
      <w:start w:val="2"/>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62720840">
      <w:start w:val="102"/>
      <w:numFmt w:val="bullet"/>
      <w:lvlText w:val=""/>
      <w:lvlJc w:val="left"/>
      <w:pPr>
        <w:ind w:left="2160" w:hanging="360"/>
      </w:pPr>
      <w:rPr>
        <w:rFonts w:ascii="Wingdings" w:eastAsiaTheme="minorEastAsia" w:hAnsi="Wingdings" w:cstheme="minorBidi"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B000CFF"/>
    <w:multiLevelType w:val="hybridMultilevel"/>
    <w:tmpl w:val="DD165314"/>
    <w:lvl w:ilvl="0" w:tplc="C2DC0FF8">
      <w:numFmt w:val="bullet"/>
      <w:lvlText w:val="-"/>
      <w:lvlJc w:val="left"/>
      <w:pPr>
        <w:ind w:left="720" w:hanging="360"/>
      </w:pPr>
      <w:rPr>
        <w:rFonts w:ascii="Ebrima" w:eastAsiaTheme="minorEastAsia" w:hAnsi="Ebrim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44759A"/>
    <w:multiLevelType w:val="hybridMultilevel"/>
    <w:tmpl w:val="D938BAE8"/>
    <w:lvl w:ilvl="0" w:tplc="C38A3822">
      <w:start w:val="4"/>
      <w:numFmt w:val="bullet"/>
      <w:lvlText w:val="-"/>
      <w:lvlJc w:val="left"/>
      <w:pPr>
        <w:ind w:left="720" w:hanging="360"/>
      </w:pPr>
      <w:rPr>
        <w:rFonts w:ascii="Ebrima" w:eastAsiaTheme="minorEastAsia" w:hAnsi="Ebrim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65C4704"/>
    <w:multiLevelType w:val="hybridMultilevel"/>
    <w:tmpl w:val="5AE098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9E259E"/>
    <w:multiLevelType w:val="hybridMultilevel"/>
    <w:tmpl w:val="504A86B8"/>
    <w:lvl w:ilvl="0" w:tplc="42C4DF14">
      <w:numFmt w:val="bullet"/>
      <w:lvlText w:val="&gt;"/>
      <w:lvlJc w:val="left"/>
      <w:pPr>
        <w:ind w:left="720" w:hanging="360"/>
      </w:pPr>
      <w:rPr>
        <w:rFonts w:ascii="Ebrima" w:eastAsiaTheme="minorEastAsia" w:hAnsi="Ebrima" w:cstheme="minorBidi" w:hint="default"/>
      </w:rPr>
    </w:lvl>
    <w:lvl w:ilvl="1" w:tplc="3D0AF2F0">
      <w:numFmt w:val="bullet"/>
      <w:lvlText w:val="»"/>
      <w:lvlJc w:val="left"/>
      <w:pPr>
        <w:ind w:left="1440" w:hanging="360"/>
      </w:pPr>
      <w:rPr>
        <w:rFonts w:ascii="Ebrima" w:eastAsiaTheme="minorEastAsia" w:hAnsi="Ebrima"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F9E7CA6"/>
    <w:multiLevelType w:val="multilevel"/>
    <w:tmpl w:val="649C48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66C024D6"/>
    <w:multiLevelType w:val="multilevel"/>
    <w:tmpl w:val="379A9A2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color w:val="auto"/>
        <w:sz w:val="24"/>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74595BFB"/>
    <w:multiLevelType w:val="multilevel"/>
    <w:tmpl w:val="136C9C44"/>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
  </w:num>
  <w:num w:numId="2">
    <w:abstractNumId w:val="2"/>
  </w:num>
  <w:num w:numId="3">
    <w:abstractNumId w:val="11"/>
  </w:num>
  <w:num w:numId="4">
    <w:abstractNumId w:val="9"/>
  </w:num>
  <w:num w:numId="5">
    <w:abstractNumId w:val="5"/>
  </w:num>
  <w:num w:numId="6">
    <w:abstractNumId w:val="4"/>
  </w:num>
  <w:num w:numId="7">
    <w:abstractNumId w:val="8"/>
  </w:num>
  <w:num w:numId="8">
    <w:abstractNumId w:val="10"/>
  </w:num>
  <w:num w:numId="9">
    <w:abstractNumId w:val="3"/>
  </w:num>
  <w:num w:numId="10">
    <w:abstractNumId w:val="7"/>
  </w:num>
  <w:num w:numId="11">
    <w:abstractNumId w:val="6"/>
  </w:num>
  <w:num w:numId="12">
    <w:abstractNumId w:val="0"/>
  </w:num>
  <w:num w:numId="13">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isa">
    <w15:presenceInfo w15:providerId="None" w15:userId="Lisa"/>
  </w15:person>
  <w15:person w15:author="Smaczny, Stefan">
    <w15:presenceInfo w15:providerId="AD" w15:userId="S-1-5-21-3143469659-4171449369-4261396704-2180"/>
  </w15:person>
  <w15:person w15:author="Sperber">
    <w15:presenceInfo w15:providerId="None" w15:userId="Sperber"/>
  </w15:person>
  <w15:person w15:author="Tamara Kessler">
    <w15:presenceInfo w15:providerId="None" w15:userId="Tamara Kessl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trackRevisions/>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779B"/>
    <w:rsid w:val="000049F3"/>
    <w:rsid w:val="0000573F"/>
    <w:rsid w:val="00005A60"/>
    <w:rsid w:val="00007C01"/>
    <w:rsid w:val="00014094"/>
    <w:rsid w:val="000202B2"/>
    <w:rsid w:val="000215D3"/>
    <w:rsid w:val="0002238E"/>
    <w:rsid w:val="0002712B"/>
    <w:rsid w:val="0002756A"/>
    <w:rsid w:val="00032720"/>
    <w:rsid w:val="000401C8"/>
    <w:rsid w:val="00041584"/>
    <w:rsid w:val="00042C90"/>
    <w:rsid w:val="00042D33"/>
    <w:rsid w:val="000516EB"/>
    <w:rsid w:val="00053AE6"/>
    <w:rsid w:val="0005473C"/>
    <w:rsid w:val="00055D2E"/>
    <w:rsid w:val="000610EC"/>
    <w:rsid w:val="00061276"/>
    <w:rsid w:val="00066034"/>
    <w:rsid w:val="000663DD"/>
    <w:rsid w:val="00066CBF"/>
    <w:rsid w:val="000719A2"/>
    <w:rsid w:val="00076A91"/>
    <w:rsid w:val="00077E16"/>
    <w:rsid w:val="00086760"/>
    <w:rsid w:val="00090387"/>
    <w:rsid w:val="0009277F"/>
    <w:rsid w:val="00092B1E"/>
    <w:rsid w:val="0009554F"/>
    <w:rsid w:val="00096099"/>
    <w:rsid w:val="00096387"/>
    <w:rsid w:val="0009646C"/>
    <w:rsid w:val="000A76B9"/>
    <w:rsid w:val="000B5533"/>
    <w:rsid w:val="000C2D56"/>
    <w:rsid w:val="000C45C6"/>
    <w:rsid w:val="000D29A5"/>
    <w:rsid w:val="000D326F"/>
    <w:rsid w:val="000E18A1"/>
    <w:rsid w:val="000E505F"/>
    <w:rsid w:val="000E5F13"/>
    <w:rsid w:val="000E6740"/>
    <w:rsid w:val="000E6E5F"/>
    <w:rsid w:val="000F63CF"/>
    <w:rsid w:val="000F79F9"/>
    <w:rsid w:val="001012EB"/>
    <w:rsid w:val="001046FF"/>
    <w:rsid w:val="00104F1E"/>
    <w:rsid w:val="00105A79"/>
    <w:rsid w:val="00107571"/>
    <w:rsid w:val="001075F2"/>
    <w:rsid w:val="00112A19"/>
    <w:rsid w:val="00120CCF"/>
    <w:rsid w:val="00121A79"/>
    <w:rsid w:val="001224B9"/>
    <w:rsid w:val="00124815"/>
    <w:rsid w:val="00126E59"/>
    <w:rsid w:val="00131067"/>
    <w:rsid w:val="0013718F"/>
    <w:rsid w:val="0013785F"/>
    <w:rsid w:val="001434D6"/>
    <w:rsid w:val="00147B1C"/>
    <w:rsid w:val="00151637"/>
    <w:rsid w:val="001546D7"/>
    <w:rsid w:val="00156D63"/>
    <w:rsid w:val="001576FC"/>
    <w:rsid w:val="0016305E"/>
    <w:rsid w:val="00164279"/>
    <w:rsid w:val="00164442"/>
    <w:rsid w:val="00165A5A"/>
    <w:rsid w:val="0017619D"/>
    <w:rsid w:val="0018191A"/>
    <w:rsid w:val="001824DF"/>
    <w:rsid w:val="0018438B"/>
    <w:rsid w:val="00186647"/>
    <w:rsid w:val="00190F1A"/>
    <w:rsid w:val="0019100D"/>
    <w:rsid w:val="001910F9"/>
    <w:rsid w:val="001925C5"/>
    <w:rsid w:val="00193772"/>
    <w:rsid w:val="00196F92"/>
    <w:rsid w:val="001A19E2"/>
    <w:rsid w:val="001A3A9B"/>
    <w:rsid w:val="001A452A"/>
    <w:rsid w:val="001A7603"/>
    <w:rsid w:val="001A7EFA"/>
    <w:rsid w:val="001B268B"/>
    <w:rsid w:val="001B27F0"/>
    <w:rsid w:val="001B6655"/>
    <w:rsid w:val="001C577B"/>
    <w:rsid w:val="001C59D7"/>
    <w:rsid w:val="001C6ECF"/>
    <w:rsid w:val="001D076D"/>
    <w:rsid w:val="001D1988"/>
    <w:rsid w:val="001D19BD"/>
    <w:rsid w:val="001D4A41"/>
    <w:rsid w:val="001D5A1E"/>
    <w:rsid w:val="001D65E8"/>
    <w:rsid w:val="001E5835"/>
    <w:rsid w:val="001E66E8"/>
    <w:rsid w:val="001F2122"/>
    <w:rsid w:val="00201C43"/>
    <w:rsid w:val="0020347C"/>
    <w:rsid w:val="00205BF0"/>
    <w:rsid w:val="0020779B"/>
    <w:rsid w:val="00211340"/>
    <w:rsid w:val="00211D81"/>
    <w:rsid w:val="0021587A"/>
    <w:rsid w:val="0022454D"/>
    <w:rsid w:val="002326EE"/>
    <w:rsid w:val="00232B4F"/>
    <w:rsid w:val="00232F09"/>
    <w:rsid w:val="00233381"/>
    <w:rsid w:val="00234634"/>
    <w:rsid w:val="0023533A"/>
    <w:rsid w:val="00235BF2"/>
    <w:rsid w:val="00242682"/>
    <w:rsid w:val="0024272E"/>
    <w:rsid w:val="002428EA"/>
    <w:rsid w:val="00243C12"/>
    <w:rsid w:val="00246198"/>
    <w:rsid w:val="00252982"/>
    <w:rsid w:val="002571FF"/>
    <w:rsid w:val="00271097"/>
    <w:rsid w:val="0028026F"/>
    <w:rsid w:val="00282910"/>
    <w:rsid w:val="002865F3"/>
    <w:rsid w:val="002944AE"/>
    <w:rsid w:val="00294F36"/>
    <w:rsid w:val="002A492C"/>
    <w:rsid w:val="002A4CD5"/>
    <w:rsid w:val="002A50CB"/>
    <w:rsid w:val="002A737C"/>
    <w:rsid w:val="002A75D4"/>
    <w:rsid w:val="002B0A6A"/>
    <w:rsid w:val="002B3A5B"/>
    <w:rsid w:val="002B5F04"/>
    <w:rsid w:val="002C04FD"/>
    <w:rsid w:val="002C341C"/>
    <w:rsid w:val="002C3DC4"/>
    <w:rsid w:val="002C4234"/>
    <w:rsid w:val="002C44D8"/>
    <w:rsid w:val="002C590D"/>
    <w:rsid w:val="002D022C"/>
    <w:rsid w:val="002D4958"/>
    <w:rsid w:val="002D74D1"/>
    <w:rsid w:val="002D7D48"/>
    <w:rsid w:val="002E04DE"/>
    <w:rsid w:val="002E5E96"/>
    <w:rsid w:val="002E6C67"/>
    <w:rsid w:val="002F1288"/>
    <w:rsid w:val="002F41DC"/>
    <w:rsid w:val="002F4386"/>
    <w:rsid w:val="002F4688"/>
    <w:rsid w:val="00302C6D"/>
    <w:rsid w:val="003035E9"/>
    <w:rsid w:val="0030542C"/>
    <w:rsid w:val="003079A1"/>
    <w:rsid w:val="003079AB"/>
    <w:rsid w:val="003105B2"/>
    <w:rsid w:val="00312819"/>
    <w:rsid w:val="00314544"/>
    <w:rsid w:val="0032272E"/>
    <w:rsid w:val="003230D5"/>
    <w:rsid w:val="003231E9"/>
    <w:rsid w:val="00323962"/>
    <w:rsid w:val="00326D20"/>
    <w:rsid w:val="003330EA"/>
    <w:rsid w:val="003454B0"/>
    <w:rsid w:val="00346AE4"/>
    <w:rsid w:val="00350FC4"/>
    <w:rsid w:val="0035653D"/>
    <w:rsid w:val="00360F08"/>
    <w:rsid w:val="00361267"/>
    <w:rsid w:val="00365663"/>
    <w:rsid w:val="00366610"/>
    <w:rsid w:val="00371A06"/>
    <w:rsid w:val="0037625B"/>
    <w:rsid w:val="00376416"/>
    <w:rsid w:val="00376FFF"/>
    <w:rsid w:val="0038224A"/>
    <w:rsid w:val="00391FEC"/>
    <w:rsid w:val="003922D2"/>
    <w:rsid w:val="0039238E"/>
    <w:rsid w:val="0039415E"/>
    <w:rsid w:val="00394882"/>
    <w:rsid w:val="003955C1"/>
    <w:rsid w:val="00396304"/>
    <w:rsid w:val="00396D24"/>
    <w:rsid w:val="003A0907"/>
    <w:rsid w:val="003A4409"/>
    <w:rsid w:val="003B65EB"/>
    <w:rsid w:val="003C00D2"/>
    <w:rsid w:val="003C513A"/>
    <w:rsid w:val="003C7472"/>
    <w:rsid w:val="003C7491"/>
    <w:rsid w:val="003C78B0"/>
    <w:rsid w:val="003D3462"/>
    <w:rsid w:val="003D34CC"/>
    <w:rsid w:val="003E4337"/>
    <w:rsid w:val="003E6FF7"/>
    <w:rsid w:val="003F28FA"/>
    <w:rsid w:val="003F2EBD"/>
    <w:rsid w:val="003F3177"/>
    <w:rsid w:val="003F633E"/>
    <w:rsid w:val="003F6364"/>
    <w:rsid w:val="004032CA"/>
    <w:rsid w:val="004052EC"/>
    <w:rsid w:val="00405B4B"/>
    <w:rsid w:val="00411C97"/>
    <w:rsid w:val="004139FF"/>
    <w:rsid w:val="00413CD5"/>
    <w:rsid w:val="00413D4E"/>
    <w:rsid w:val="004148D1"/>
    <w:rsid w:val="00414B1A"/>
    <w:rsid w:val="00416B97"/>
    <w:rsid w:val="004175F3"/>
    <w:rsid w:val="00425F23"/>
    <w:rsid w:val="00426A76"/>
    <w:rsid w:val="00427E5E"/>
    <w:rsid w:val="00430144"/>
    <w:rsid w:val="00430B12"/>
    <w:rsid w:val="00431907"/>
    <w:rsid w:val="004331E1"/>
    <w:rsid w:val="004345A1"/>
    <w:rsid w:val="00434928"/>
    <w:rsid w:val="004353F4"/>
    <w:rsid w:val="00437BB3"/>
    <w:rsid w:val="00443230"/>
    <w:rsid w:val="00444B90"/>
    <w:rsid w:val="00444BBB"/>
    <w:rsid w:val="0046232B"/>
    <w:rsid w:val="00462404"/>
    <w:rsid w:val="00470418"/>
    <w:rsid w:val="00471D19"/>
    <w:rsid w:val="004779C8"/>
    <w:rsid w:val="00477C25"/>
    <w:rsid w:val="00477E0E"/>
    <w:rsid w:val="00481268"/>
    <w:rsid w:val="004813BB"/>
    <w:rsid w:val="00483B4A"/>
    <w:rsid w:val="0049202A"/>
    <w:rsid w:val="0049276F"/>
    <w:rsid w:val="00496333"/>
    <w:rsid w:val="004A06F6"/>
    <w:rsid w:val="004A0973"/>
    <w:rsid w:val="004A157C"/>
    <w:rsid w:val="004A2521"/>
    <w:rsid w:val="004A4ACD"/>
    <w:rsid w:val="004A6455"/>
    <w:rsid w:val="004B0BBF"/>
    <w:rsid w:val="004B4C63"/>
    <w:rsid w:val="004B4F48"/>
    <w:rsid w:val="004B6F6F"/>
    <w:rsid w:val="004B70B5"/>
    <w:rsid w:val="004C0C4D"/>
    <w:rsid w:val="004C4F98"/>
    <w:rsid w:val="004D0CF4"/>
    <w:rsid w:val="004D28F8"/>
    <w:rsid w:val="004D5A5E"/>
    <w:rsid w:val="004E0D26"/>
    <w:rsid w:val="004E3B8F"/>
    <w:rsid w:val="004F09A7"/>
    <w:rsid w:val="004F1D60"/>
    <w:rsid w:val="005040E8"/>
    <w:rsid w:val="00510062"/>
    <w:rsid w:val="005123FC"/>
    <w:rsid w:val="0051458F"/>
    <w:rsid w:val="005156E8"/>
    <w:rsid w:val="00516A6A"/>
    <w:rsid w:val="00517C61"/>
    <w:rsid w:val="00517FAB"/>
    <w:rsid w:val="00524012"/>
    <w:rsid w:val="00526DFC"/>
    <w:rsid w:val="00527768"/>
    <w:rsid w:val="00532E4A"/>
    <w:rsid w:val="00537745"/>
    <w:rsid w:val="00542A58"/>
    <w:rsid w:val="005436F9"/>
    <w:rsid w:val="00550405"/>
    <w:rsid w:val="00560247"/>
    <w:rsid w:val="00560BE1"/>
    <w:rsid w:val="00563895"/>
    <w:rsid w:val="0056496C"/>
    <w:rsid w:val="00571F7F"/>
    <w:rsid w:val="00575B6D"/>
    <w:rsid w:val="00576C77"/>
    <w:rsid w:val="00585720"/>
    <w:rsid w:val="00590084"/>
    <w:rsid w:val="00596483"/>
    <w:rsid w:val="0059675B"/>
    <w:rsid w:val="005973D0"/>
    <w:rsid w:val="005A58A3"/>
    <w:rsid w:val="005A7ED5"/>
    <w:rsid w:val="005B4C29"/>
    <w:rsid w:val="005B5334"/>
    <w:rsid w:val="005B6533"/>
    <w:rsid w:val="005C04EA"/>
    <w:rsid w:val="005C0690"/>
    <w:rsid w:val="005C1793"/>
    <w:rsid w:val="005C2706"/>
    <w:rsid w:val="005D462A"/>
    <w:rsid w:val="005D7860"/>
    <w:rsid w:val="005F2064"/>
    <w:rsid w:val="005F6410"/>
    <w:rsid w:val="00601AEB"/>
    <w:rsid w:val="00601FFB"/>
    <w:rsid w:val="006056CD"/>
    <w:rsid w:val="00606692"/>
    <w:rsid w:val="00606AF9"/>
    <w:rsid w:val="00610D0A"/>
    <w:rsid w:val="00610E4A"/>
    <w:rsid w:val="006116C1"/>
    <w:rsid w:val="0061536B"/>
    <w:rsid w:val="00630392"/>
    <w:rsid w:val="00631595"/>
    <w:rsid w:val="006334C2"/>
    <w:rsid w:val="00633C80"/>
    <w:rsid w:val="00640AD0"/>
    <w:rsid w:val="00641DF2"/>
    <w:rsid w:val="0064220B"/>
    <w:rsid w:val="0064365E"/>
    <w:rsid w:val="00645DC2"/>
    <w:rsid w:val="00646450"/>
    <w:rsid w:val="006502EB"/>
    <w:rsid w:val="006540A1"/>
    <w:rsid w:val="00654401"/>
    <w:rsid w:val="006602AD"/>
    <w:rsid w:val="006616EB"/>
    <w:rsid w:val="00662F46"/>
    <w:rsid w:val="006639D2"/>
    <w:rsid w:val="0066410B"/>
    <w:rsid w:val="006659FE"/>
    <w:rsid w:val="0067037A"/>
    <w:rsid w:val="006712C9"/>
    <w:rsid w:val="00673040"/>
    <w:rsid w:val="00673432"/>
    <w:rsid w:val="00674295"/>
    <w:rsid w:val="00675330"/>
    <w:rsid w:val="00676102"/>
    <w:rsid w:val="00676BDD"/>
    <w:rsid w:val="00677A1C"/>
    <w:rsid w:val="00684ED8"/>
    <w:rsid w:val="006856BF"/>
    <w:rsid w:val="00685B48"/>
    <w:rsid w:val="00687525"/>
    <w:rsid w:val="006912CA"/>
    <w:rsid w:val="00694F27"/>
    <w:rsid w:val="00695745"/>
    <w:rsid w:val="006969CB"/>
    <w:rsid w:val="006A0EFC"/>
    <w:rsid w:val="006A3109"/>
    <w:rsid w:val="006A4836"/>
    <w:rsid w:val="006A5AAF"/>
    <w:rsid w:val="006A6482"/>
    <w:rsid w:val="006B0A28"/>
    <w:rsid w:val="006B57F6"/>
    <w:rsid w:val="006C138D"/>
    <w:rsid w:val="006C4739"/>
    <w:rsid w:val="006C4E3C"/>
    <w:rsid w:val="006C6739"/>
    <w:rsid w:val="006D1C53"/>
    <w:rsid w:val="006D5155"/>
    <w:rsid w:val="006D687B"/>
    <w:rsid w:val="006E3E41"/>
    <w:rsid w:val="006E7509"/>
    <w:rsid w:val="006F0C6C"/>
    <w:rsid w:val="006F12E2"/>
    <w:rsid w:val="006F2E53"/>
    <w:rsid w:val="006F4663"/>
    <w:rsid w:val="006F79C8"/>
    <w:rsid w:val="00700242"/>
    <w:rsid w:val="00700ECE"/>
    <w:rsid w:val="00702D92"/>
    <w:rsid w:val="00705244"/>
    <w:rsid w:val="00710B23"/>
    <w:rsid w:val="00714546"/>
    <w:rsid w:val="00714E13"/>
    <w:rsid w:val="007160AC"/>
    <w:rsid w:val="00720AA2"/>
    <w:rsid w:val="0072314A"/>
    <w:rsid w:val="00723AA8"/>
    <w:rsid w:val="00724FBE"/>
    <w:rsid w:val="00726A3E"/>
    <w:rsid w:val="00730C4E"/>
    <w:rsid w:val="00731EAE"/>
    <w:rsid w:val="0073217F"/>
    <w:rsid w:val="007328BA"/>
    <w:rsid w:val="00734638"/>
    <w:rsid w:val="00736687"/>
    <w:rsid w:val="00742A0F"/>
    <w:rsid w:val="0074637C"/>
    <w:rsid w:val="007478CA"/>
    <w:rsid w:val="00753D2C"/>
    <w:rsid w:val="007554C4"/>
    <w:rsid w:val="0075697A"/>
    <w:rsid w:val="0076190C"/>
    <w:rsid w:val="00761D5C"/>
    <w:rsid w:val="00762A97"/>
    <w:rsid w:val="00762AEA"/>
    <w:rsid w:val="007700C1"/>
    <w:rsid w:val="007705D9"/>
    <w:rsid w:val="00770B31"/>
    <w:rsid w:val="00777089"/>
    <w:rsid w:val="00783BE1"/>
    <w:rsid w:val="00784EDD"/>
    <w:rsid w:val="00787CAD"/>
    <w:rsid w:val="00790AC6"/>
    <w:rsid w:val="00791532"/>
    <w:rsid w:val="007924C0"/>
    <w:rsid w:val="00793980"/>
    <w:rsid w:val="00794574"/>
    <w:rsid w:val="00795A1D"/>
    <w:rsid w:val="0079758D"/>
    <w:rsid w:val="007A3573"/>
    <w:rsid w:val="007A78F7"/>
    <w:rsid w:val="007B1076"/>
    <w:rsid w:val="007B1C37"/>
    <w:rsid w:val="007B1CE3"/>
    <w:rsid w:val="007B6976"/>
    <w:rsid w:val="007C0498"/>
    <w:rsid w:val="007C1572"/>
    <w:rsid w:val="007C1C62"/>
    <w:rsid w:val="007C626D"/>
    <w:rsid w:val="007C6FEB"/>
    <w:rsid w:val="007D182A"/>
    <w:rsid w:val="007D293D"/>
    <w:rsid w:val="007E02DF"/>
    <w:rsid w:val="007E55FE"/>
    <w:rsid w:val="007E629A"/>
    <w:rsid w:val="007F118B"/>
    <w:rsid w:val="007F2BD2"/>
    <w:rsid w:val="007F3C26"/>
    <w:rsid w:val="007F482E"/>
    <w:rsid w:val="007F6BA8"/>
    <w:rsid w:val="00804141"/>
    <w:rsid w:val="00812D17"/>
    <w:rsid w:val="00813963"/>
    <w:rsid w:val="008162E7"/>
    <w:rsid w:val="0082154F"/>
    <w:rsid w:val="008223D8"/>
    <w:rsid w:val="008225C9"/>
    <w:rsid w:val="00825A01"/>
    <w:rsid w:val="00826EC9"/>
    <w:rsid w:val="00830D58"/>
    <w:rsid w:val="00832BF8"/>
    <w:rsid w:val="00834B09"/>
    <w:rsid w:val="0083658E"/>
    <w:rsid w:val="00836643"/>
    <w:rsid w:val="00840863"/>
    <w:rsid w:val="0084162E"/>
    <w:rsid w:val="00842BA6"/>
    <w:rsid w:val="00843B65"/>
    <w:rsid w:val="00845A98"/>
    <w:rsid w:val="00846E98"/>
    <w:rsid w:val="00851F12"/>
    <w:rsid w:val="008534D0"/>
    <w:rsid w:val="00853921"/>
    <w:rsid w:val="008555F8"/>
    <w:rsid w:val="00857515"/>
    <w:rsid w:val="00857E0B"/>
    <w:rsid w:val="00860327"/>
    <w:rsid w:val="00860E50"/>
    <w:rsid w:val="00864208"/>
    <w:rsid w:val="008708D1"/>
    <w:rsid w:val="008728B5"/>
    <w:rsid w:val="00873D8B"/>
    <w:rsid w:val="00875CAE"/>
    <w:rsid w:val="00877E15"/>
    <w:rsid w:val="0088382B"/>
    <w:rsid w:val="008845B1"/>
    <w:rsid w:val="00892B96"/>
    <w:rsid w:val="0089642E"/>
    <w:rsid w:val="0089785B"/>
    <w:rsid w:val="00897CE1"/>
    <w:rsid w:val="008A06EC"/>
    <w:rsid w:val="008A6BAD"/>
    <w:rsid w:val="008B1B9D"/>
    <w:rsid w:val="008B2D7F"/>
    <w:rsid w:val="008C162A"/>
    <w:rsid w:val="008C25F3"/>
    <w:rsid w:val="008C577B"/>
    <w:rsid w:val="008D0B96"/>
    <w:rsid w:val="008D43A9"/>
    <w:rsid w:val="008D4E18"/>
    <w:rsid w:val="008D5F2F"/>
    <w:rsid w:val="008D62DA"/>
    <w:rsid w:val="008D6C9E"/>
    <w:rsid w:val="008E559D"/>
    <w:rsid w:val="008F1B24"/>
    <w:rsid w:val="008F1D10"/>
    <w:rsid w:val="00902CC6"/>
    <w:rsid w:val="00904E5A"/>
    <w:rsid w:val="00905EE0"/>
    <w:rsid w:val="00907C33"/>
    <w:rsid w:val="00910CD1"/>
    <w:rsid w:val="00915BD7"/>
    <w:rsid w:val="0091657D"/>
    <w:rsid w:val="00923C20"/>
    <w:rsid w:val="0092609B"/>
    <w:rsid w:val="0092612E"/>
    <w:rsid w:val="00931A6F"/>
    <w:rsid w:val="00932E10"/>
    <w:rsid w:val="0094184A"/>
    <w:rsid w:val="00944DA2"/>
    <w:rsid w:val="00945924"/>
    <w:rsid w:val="00946D2D"/>
    <w:rsid w:val="00950A3D"/>
    <w:rsid w:val="0095767E"/>
    <w:rsid w:val="00960CA1"/>
    <w:rsid w:val="00964D66"/>
    <w:rsid w:val="00965CF5"/>
    <w:rsid w:val="009679A7"/>
    <w:rsid w:val="009726D8"/>
    <w:rsid w:val="009731CF"/>
    <w:rsid w:val="00973648"/>
    <w:rsid w:val="00974D86"/>
    <w:rsid w:val="00987075"/>
    <w:rsid w:val="00996F99"/>
    <w:rsid w:val="009A1244"/>
    <w:rsid w:val="009A2B8D"/>
    <w:rsid w:val="009A2D8F"/>
    <w:rsid w:val="009A376C"/>
    <w:rsid w:val="009A37BC"/>
    <w:rsid w:val="009A670F"/>
    <w:rsid w:val="009B1A8B"/>
    <w:rsid w:val="009B4D32"/>
    <w:rsid w:val="009C0B9C"/>
    <w:rsid w:val="009C3EBB"/>
    <w:rsid w:val="009C731D"/>
    <w:rsid w:val="009D22BB"/>
    <w:rsid w:val="009D2496"/>
    <w:rsid w:val="009D2605"/>
    <w:rsid w:val="009D351B"/>
    <w:rsid w:val="009D4168"/>
    <w:rsid w:val="009D4510"/>
    <w:rsid w:val="009D4C17"/>
    <w:rsid w:val="009D5E89"/>
    <w:rsid w:val="009D6F84"/>
    <w:rsid w:val="009E38F6"/>
    <w:rsid w:val="009E6176"/>
    <w:rsid w:val="009E6C6E"/>
    <w:rsid w:val="009F4233"/>
    <w:rsid w:val="009F4AD7"/>
    <w:rsid w:val="00A0198A"/>
    <w:rsid w:val="00A022ED"/>
    <w:rsid w:val="00A02678"/>
    <w:rsid w:val="00A06922"/>
    <w:rsid w:val="00A12370"/>
    <w:rsid w:val="00A1362F"/>
    <w:rsid w:val="00A15D29"/>
    <w:rsid w:val="00A17362"/>
    <w:rsid w:val="00A179FA"/>
    <w:rsid w:val="00A21640"/>
    <w:rsid w:val="00A231EE"/>
    <w:rsid w:val="00A23268"/>
    <w:rsid w:val="00A245B6"/>
    <w:rsid w:val="00A25249"/>
    <w:rsid w:val="00A30B44"/>
    <w:rsid w:val="00A31FFC"/>
    <w:rsid w:val="00A3206B"/>
    <w:rsid w:val="00A32570"/>
    <w:rsid w:val="00A32E7A"/>
    <w:rsid w:val="00A34918"/>
    <w:rsid w:val="00A37E51"/>
    <w:rsid w:val="00A40F89"/>
    <w:rsid w:val="00A4377B"/>
    <w:rsid w:val="00A4617B"/>
    <w:rsid w:val="00A54F89"/>
    <w:rsid w:val="00A55B3A"/>
    <w:rsid w:val="00A562FB"/>
    <w:rsid w:val="00A579A3"/>
    <w:rsid w:val="00A60F05"/>
    <w:rsid w:val="00A64E83"/>
    <w:rsid w:val="00A72E7A"/>
    <w:rsid w:val="00A74B41"/>
    <w:rsid w:val="00A75CFC"/>
    <w:rsid w:val="00A841EE"/>
    <w:rsid w:val="00A86641"/>
    <w:rsid w:val="00A90A65"/>
    <w:rsid w:val="00A91390"/>
    <w:rsid w:val="00A91772"/>
    <w:rsid w:val="00A917D4"/>
    <w:rsid w:val="00A91C22"/>
    <w:rsid w:val="00A92737"/>
    <w:rsid w:val="00A94411"/>
    <w:rsid w:val="00A94D57"/>
    <w:rsid w:val="00A963A4"/>
    <w:rsid w:val="00A96B43"/>
    <w:rsid w:val="00A971AC"/>
    <w:rsid w:val="00A973F1"/>
    <w:rsid w:val="00AA000D"/>
    <w:rsid w:val="00AA184F"/>
    <w:rsid w:val="00AA3D9F"/>
    <w:rsid w:val="00AB2066"/>
    <w:rsid w:val="00AB32E3"/>
    <w:rsid w:val="00AB5B6E"/>
    <w:rsid w:val="00AC673A"/>
    <w:rsid w:val="00AC7987"/>
    <w:rsid w:val="00AD13A3"/>
    <w:rsid w:val="00AE3409"/>
    <w:rsid w:val="00AE4D79"/>
    <w:rsid w:val="00AE6D8F"/>
    <w:rsid w:val="00AF2337"/>
    <w:rsid w:val="00AF2BEA"/>
    <w:rsid w:val="00AF7E97"/>
    <w:rsid w:val="00B01412"/>
    <w:rsid w:val="00B06154"/>
    <w:rsid w:val="00B1066D"/>
    <w:rsid w:val="00B13999"/>
    <w:rsid w:val="00B207BE"/>
    <w:rsid w:val="00B20FE2"/>
    <w:rsid w:val="00B231FA"/>
    <w:rsid w:val="00B32336"/>
    <w:rsid w:val="00B34BF9"/>
    <w:rsid w:val="00B34F2E"/>
    <w:rsid w:val="00B36A39"/>
    <w:rsid w:val="00B401DA"/>
    <w:rsid w:val="00B42FCF"/>
    <w:rsid w:val="00B440F6"/>
    <w:rsid w:val="00B44FC5"/>
    <w:rsid w:val="00B4546E"/>
    <w:rsid w:val="00B63116"/>
    <w:rsid w:val="00B635A7"/>
    <w:rsid w:val="00B6419A"/>
    <w:rsid w:val="00B65A64"/>
    <w:rsid w:val="00B6655C"/>
    <w:rsid w:val="00B72E11"/>
    <w:rsid w:val="00B75E8E"/>
    <w:rsid w:val="00B8072B"/>
    <w:rsid w:val="00B83CBC"/>
    <w:rsid w:val="00B83D20"/>
    <w:rsid w:val="00B864B3"/>
    <w:rsid w:val="00B91667"/>
    <w:rsid w:val="00B91B93"/>
    <w:rsid w:val="00B95806"/>
    <w:rsid w:val="00B969FD"/>
    <w:rsid w:val="00B9706B"/>
    <w:rsid w:val="00BA0279"/>
    <w:rsid w:val="00BA3830"/>
    <w:rsid w:val="00BA5463"/>
    <w:rsid w:val="00BA71B9"/>
    <w:rsid w:val="00BB1123"/>
    <w:rsid w:val="00BB1F66"/>
    <w:rsid w:val="00BB557E"/>
    <w:rsid w:val="00BB664C"/>
    <w:rsid w:val="00BB6ADA"/>
    <w:rsid w:val="00BC4A5A"/>
    <w:rsid w:val="00BD13E8"/>
    <w:rsid w:val="00BD282F"/>
    <w:rsid w:val="00BD519E"/>
    <w:rsid w:val="00BE0402"/>
    <w:rsid w:val="00BE4A55"/>
    <w:rsid w:val="00BF1812"/>
    <w:rsid w:val="00BF46F4"/>
    <w:rsid w:val="00C0153B"/>
    <w:rsid w:val="00C02C4C"/>
    <w:rsid w:val="00C03D96"/>
    <w:rsid w:val="00C04261"/>
    <w:rsid w:val="00C0607F"/>
    <w:rsid w:val="00C11106"/>
    <w:rsid w:val="00C12040"/>
    <w:rsid w:val="00C15C74"/>
    <w:rsid w:val="00C16474"/>
    <w:rsid w:val="00C16AA8"/>
    <w:rsid w:val="00C16B0E"/>
    <w:rsid w:val="00C16B59"/>
    <w:rsid w:val="00C17FE7"/>
    <w:rsid w:val="00C21BE3"/>
    <w:rsid w:val="00C26AB3"/>
    <w:rsid w:val="00C31192"/>
    <w:rsid w:val="00C327B1"/>
    <w:rsid w:val="00C32D29"/>
    <w:rsid w:val="00C3332D"/>
    <w:rsid w:val="00C34DBC"/>
    <w:rsid w:val="00C364E0"/>
    <w:rsid w:val="00C3717E"/>
    <w:rsid w:val="00C3765C"/>
    <w:rsid w:val="00C41A2D"/>
    <w:rsid w:val="00C4388B"/>
    <w:rsid w:val="00C611B1"/>
    <w:rsid w:val="00C612C3"/>
    <w:rsid w:val="00C61519"/>
    <w:rsid w:val="00C651C9"/>
    <w:rsid w:val="00C654D1"/>
    <w:rsid w:val="00C749DD"/>
    <w:rsid w:val="00C7619D"/>
    <w:rsid w:val="00C7779C"/>
    <w:rsid w:val="00C85B86"/>
    <w:rsid w:val="00C9119D"/>
    <w:rsid w:val="00C91FAE"/>
    <w:rsid w:val="00C96869"/>
    <w:rsid w:val="00CA0BD8"/>
    <w:rsid w:val="00CA1F07"/>
    <w:rsid w:val="00CA2B57"/>
    <w:rsid w:val="00CA589B"/>
    <w:rsid w:val="00CB1C7A"/>
    <w:rsid w:val="00CB3890"/>
    <w:rsid w:val="00CB3E93"/>
    <w:rsid w:val="00CC628C"/>
    <w:rsid w:val="00CD5323"/>
    <w:rsid w:val="00CE2B32"/>
    <w:rsid w:val="00CE6A52"/>
    <w:rsid w:val="00CF3595"/>
    <w:rsid w:val="00CF6432"/>
    <w:rsid w:val="00CF6DEE"/>
    <w:rsid w:val="00CF709C"/>
    <w:rsid w:val="00D03F70"/>
    <w:rsid w:val="00D042B6"/>
    <w:rsid w:val="00D06FE6"/>
    <w:rsid w:val="00D15ECB"/>
    <w:rsid w:val="00D2171B"/>
    <w:rsid w:val="00D23577"/>
    <w:rsid w:val="00D300CA"/>
    <w:rsid w:val="00D30A47"/>
    <w:rsid w:val="00D31EC1"/>
    <w:rsid w:val="00D33E86"/>
    <w:rsid w:val="00D3582F"/>
    <w:rsid w:val="00D42A73"/>
    <w:rsid w:val="00D45A6B"/>
    <w:rsid w:val="00D46801"/>
    <w:rsid w:val="00D5222F"/>
    <w:rsid w:val="00D55BE9"/>
    <w:rsid w:val="00D55F71"/>
    <w:rsid w:val="00D60713"/>
    <w:rsid w:val="00D731B7"/>
    <w:rsid w:val="00D734A2"/>
    <w:rsid w:val="00D73BF1"/>
    <w:rsid w:val="00D75241"/>
    <w:rsid w:val="00D75E57"/>
    <w:rsid w:val="00D8053E"/>
    <w:rsid w:val="00D80598"/>
    <w:rsid w:val="00D847CA"/>
    <w:rsid w:val="00D84C3C"/>
    <w:rsid w:val="00D8696D"/>
    <w:rsid w:val="00D877C3"/>
    <w:rsid w:val="00D87B7E"/>
    <w:rsid w:val="00D92F14"/>
    <w:rsid w:val="00D92FD6"/>
    <w:rsid w:val="00D9584B"/>
    <w:rsid w:val="00DA1C57"/>
    <w:rsid w:val="00DA3C71"/>
    <w:rsid w:val="00DA3E66"/>
    <w:rsid w:val="00DA4271"/>
    <w:rsid w:val="00DB4813"/>
    <w:rsid w:val="00DB6C28"/>
    <w:rsid w:val="00DB6E4A"/>
    <w:rsid w:val="00DB747F"/>
    <w:rsid w:val="00DC0715"/>
    <w:rsid w:val="00DC358D"/>
    <w:rsid w:val="00DC3681"/>
    <w:rsid w:val="00DD0CD2"/>
    <w:rsid w:val="00DD1DBB"/>
    <w:rsid w:val="00DD2FD6"/>
    <w:rsid w:val="00DD64ED"/>
    <w:rsid w:val="00DE5EBB"/>
    <w:rsid w:val="00DF1B80"/>
    <w:rsid w:val="00DF636C"/>
    <w:rsid w:val="00DF6977"/>
    <w:rsid w:val="00E0356F"/>
    <w:rsid w:val="00E07561"/>
    <w:rsid w:val="00E11B80"/>
    <w:rsid w:val="00E11D77"/>
    <w:rsid w:val="00E11D87"/>
    <w:rsid w:val="00E15774"/>
    <w:rsid w:val="00E16000"/>
    <w:rsid w:val="00E203C1"/>
    <w:rsid w:val="00E24B76"/>
    <w:rsid w:val="00E25D0D"/>
    <w:rsid w:val="00E26B47"/>
    <w:rsid w:val="00E32732"/>
    <w:rsid w:val="00E41F14"/>
    <w:rsid w:val="00E43438"/>
    <w:rsid w:val="00E535EF"/>
    <w:rsid w:val="00E541CE"/>
    <w:rsid w:val="00E546B0"/>
    <w:rsid w:val="00E562BE"/>
    <w:rsid w:val="00E56F30"/>
    <w:rsid w:val="00E57841"/>
    <w:rsid w:val="00E72797"/>
    <w:rsid w:val="00E728DC"/>
    <w:rsid w:val="00E73160"/>
    <w:rsid w:val="00E74554"/>
    <w:rsid w:val="00E755F0"/>
    <w:rsid w:val="00E8007F"/>
    <w:rsid w:val="00E8036F"/>
    <w:rsid w:val="00E81901"/>
    <w:rsid w:val="00E823AA"/>
    <w:rsid w:val="00E82821"/>
    <w:rsid w:val="00E838ED"/>
    <w:rsid w:val="00E8457E"/>
    <w:rsid w:val="00E85264"/>
    <w:rsid w:val="00E914EA"/>
    <w:rsid w:val="00E918BD"/>
    <w:rsid w:val="00E924CB"/>
    <w:rsid w:val="00E92B95"/>
    <w:rsid w:val="00E97078"/>
    <w:rsid w:val="00EA0F10"/>
    <w:rsid w:val="00EA18A1"/>
    <w:rsid w:val="00EA36E7"/>
    <w:rsid w:val="00EA5313"/>
    <w:rsid w:val="00EA6BA6"/>
    <w:rsid w:val="00EA6FE6"/>
    <w:rsid w:val="00EA784A"/>
    <w:rsid w:val="00EB1083"/>
    <w:rsid w:val="00EB1125"/>
    <w:rsid w:val="00EB2244"/>
    <w:rsid w:val="00EB2AB6"/>
    <w:rsid w:val="00EB2D5A"/>
    <w:rsid w:val="00EB6BC9"/>
    <w:rsid w:val="00EC1141"/>
    <w:rsid w:val="00EC203E"/>
    <w:rsid w:val="00EC245F"/>
    <w:rsid w:val="00ED13AD"/>
    <w:rsid w:val="00ED44FD"/>
    <w:rsid w:val="00ED6085"/>
    <w:rsid w:val="00EE167C"/>
    <w:rsid w:val="00EE3FDE"/>
    <w:rsid w:val="00EE67DD"/>
    <w:rsid w:val="00EE714E"/>
    <w:rsid w:val="00EF05D4"/>
    <w:rsid w:val="00EF106C"/>
    <w:rsid w:val="00EF3717"/>
    <w:rsid w:val="00EF4778"/>
    <w:rsid w:val="00EF616A"/>
    <w:rsid w:val="00F0498E"/>
    <w:rsid w:val="00F05AAE"/>
    <w:rsid w:val="00F11983"/>
    <w:rsid w:val="00F14B94"/>
    <w:rsid w:val="00F15140"/>
    <w:rsid w:val="00F21ABC"/>
    <w:rsid w:val="00F34439"/>
    <w:rsid w:val="00F37C63"/>
    <w:rsid w:val="00F420AB"/>
    <w:rsid w:val="00F51377"/>
    <w:rsid w:val="00F540D7"/>
    <w:rsid w:val="00F57C6E"/>
    <w:rsid w:val="00F6011D"/>
    <w:rsid w:val="00F71E30"/>
    <w:rsid w:val="00F7512A"/>
    <w:rsid w:val="00F76B93"/>
    <w:rsid w:val="00F81109"/>
    <w:rsid w:val="00F8344B"/>
    <w:rsid w:val="00F83F49"/>
    <w:rsid w:val="00F904B7"/>
    <w:rsid w:val="00F91226"/>
    <w:rsid w:val="00F942DF"/>
    <w:rsid w:val="00F94A8F"/>
    <w:rsid w:val="00F96F43"/>
    <w:rsid w:val="00F979DD"/>
    <w:rsid w:val="00FA27CA"/>
    <w:rsid w:val="00FA3DE5"/>
    <w:rsid w:val="00FA675F"/>
    <w:rsid w:val="00FB068B"/>
    <w:rsid w:val="00FB250F"/>
    <w:rsid w:val="00FB4597"/>
    <w:rsid w:val="00FB7F54"/>
    <w:rsid w:val="00FC1215"/>
    <w:rsid w:val="00FC151A"/>
    <w:rsid w:val="00FC497E"/>
    <w:rsid w:val="00FD2721"/>
    <w:rsid w:val="00FD5177"/>
    <w:rsid w:val="00FD5A08"/>
    <w:rsid w:val="00FD6AD6"/>
    <w:rsid w:val="00FE3453"/>
    <w:rsid w:val="00FE4CAA"/>
    <w:rsid w:val="00FE6FFD"/>
    <w:rsid w:val="00FF7D55"/>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3219B"/>
  <w15:chartTrackingRefBased/>
  <w15:docId w15:val="{E2DA7A51-3C5D-4A63-B75B-E143F19302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Ebrima" w:eastAsiaTheme="minorEastAsia" w:hAnsi="Ebrima" w:cstheme="minorBidi"/>
        <w:sz w:val="22"/>
        <w:szCs w:val="22"/>
        <w:lang w:val="en-GB"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30B44"/>
  </w:style>
  <w:style w:type="paragraph" w:styleId="berschrift1">
    <w:name w:val="heading 1"/>
    <w:basedOn w:val="Standard"/>
    <w:next w:val="Standard"/>
    <w:link w:val="berschrift1Zchn"/>
    <w:uiPriority w:val="9"/>
    <w:qFormat/>
    <w:rsid w:val="00EA784A"/>
    <w:pPr>
      <w:keepNext/>
      <w:keepLines/>
      <w:spacing w:before="320" w:after="40"/>
      <w:outlineLvl w:val="0"/>
    </w:pPr>
    <w:rPr>
      <w:rFonts w:ascii="Avenir Next LT Pro Light" w:eastAsiaTheme="majorEastAsia" w:hAnsi="Avenir Next LT Pro Light" w:cstheme="majorBidi"/>
      <w:b/>
      <w:bCs/>
      <w:caps/>
      <w:spacing w:val="4"/>
      <w:sz w:val="28"/>
      <w:szCs w:val="28"/>
    </w:rPr>
  </w:style>
  <w:style w:type="paragraph" w:styleId="berschrift2">
    <w:name w:val="heading 2"/>
    <w:basedOn w:val="Standard"/>
    <w:next w:val="Standard"/>
    <w:link w:val="berschrift2Zchn"/>
    <w:uiPriority w:val="9"/>
    <w:unhideWhenUsed/>
    <w:qFormat/>
    <w:rsid w:val="00EA784A"/>
    <w:pPr>
      <w:keepNext/>
      <w:keepLines/>
      <w:spacing w:before="120" w:after="0"/>
      <w:outlineLvl w:val="1"/>
    </w:pPr>
    <w:rPr>
      <w:rFonts w:ascii="Avenir Next LT Pro Light" w:eastAsiaTheme="majorEastAsia" w:hAnsi="Avenir Next LT Pro Light" w:cstheme="majorBidi"/>
      <w:b/>
      <w:bCs/>
      <w:sz w:val="28"/>
      <w:szCs w:val="28"/>
    </w:rPr>
  </w:style>
  <w:style w:type="paragraph" w:styleId="berschrift3">
    <w:name w:val="heading 3"/>
    <w:basedOn w:val="Standard"/>
    <w:next w:val="Standard"/>
    <w:link w:val="berschrift3Zchn"/>
    <w:uiPriority w:val="9"/>
    <w:unhideWhenUsed/>
    <w:qFormat/>
    <w:rsid w:val="00EA784A"/>
    <w:pPr>
      <w:keepNext/>
      <w:keepLines/>
      <w:spacing w:before="120" w:after="0"/>
      <w:outlineLvl w:val="2"/>
    </w:pPr>
    <w:rPr>
      <w:rFonts w:ascii="Avenir Next LT Pro Light" w:eastAsiaTheme="majorEastAsia" w:hAnsi="Avenir Next LT Pro Light" w:cstheme="majorBidi"/>
      <w:spacing w:val="4"/>
      <w:sz w:val="24"/>
      <w:szCs w:val="24"/>
    </w:rPr>
  </w:style>
  <w:style w:type="paragraph" w:styleId="berschrift4">
    <w:name w:val="heading 4"/>
    <w:basedOn w:val="Standard"/>
    <w:next w:val="Standard"/>
    <w:link w:val="berschrift4Zchn"/>
    <w:uiPriority w:val="9"/>
    <w:unhideWhenUsed/>
    <w:qFormat/>
    <w:rsid w:val="00EA784A"/>
    <w:pPr>
      <w:keepNext/>
      <w:keepLines/>
      <w:spacing w:before="120" w:after="0"/>
      <w:outlineLvl w:val="3"/>
    </w:pPr>
    <w:rPr>
      <w:rFonts w:ascii="Avenir Next LT Pro Light" w:eastAsiaTheme="majorEastAsia" w:hAnsi="Avenir Next LT Pro Light" w:cstheme="majorBidi"/>
      <w:i/>
      <w:iCs/>
      <w:sz w:val="24"/>
      <w:szCs w:val="24"/>
    </w:rPr>
  </w:style>
  <w:style w:type="paragraph" w:styleId="berschrift5">
    <w:name w:val="heading 5"/>
    <w:basedOn w:val="Standard"/>
    <w:next w:val="Standard"/>
    <w:link w:val="berschrift5Zchn"/>
    <w:uiPriority w:val="9"/>
    <w:semiHidden/>
    <w:unhideWhenUsed/>
    <w:qFormat/>
    <w:rsid w:val="00EA784A"/>
    <w:pPr>
      <w:keepNext/>
      <w:keepLines/>
      <w:spacing w:before="120" w:after="0"/>
      <w:outlineLvl w:val="4"/>
    </w:pPr>
    <w:rPr>
      <w:rFonts w:asciiTheme="majorHAnsi" w:eastAsiaTheme="majorEastAsia" w:hAnsiTheme="majorHAnsi" w:cstheme="majorBidi"/>
      <w:b/>
      <w:bCs/>
    </w:rPr>
  </w:style>
  <w:style w:type="paragraph" w:styleId="berschrift6">
    <w:name w:val="heading 6"/>
    <w:basedOn w:val="Standard"/>
    <w:next w:val="Standard"/>
    <w:link w:val="berschrift6Zchn"/>
    <w:uiPriority w:val="9"/>
    <w:semiHidden/>
    <w:unhideWhenUsed/>
    <w:qFormat/>
    <w:rsid w:val="00EA784A"/>
    <w:pPr>
      <w:keepNext/>
      <w:keepLines/>
      <w:spacing w:before="120" w:after="0"/>
      <w:outlineLvl w:val="5"/>
    </w:pPr>
    <w:rPr>
      <w:rFonts w:asciiTheme="majorHAnsi" w:eastAsiaTheme="majorEastAsia" w:hAnsiTheme="majorHAnsi" w:cstheme="majorBidi"/>
      <w:b/>
      <w:bCs/>
      <w:i/>
      <w:iCs/>
    </w:rPr>
  </w:style>
  <w:style w:type="paragraph" w:styleId="berschrift7">
    <w:name w:val="heading 7"/>
    <w:basedOn w:val="Standard"/>
    <w:next w:val="Standard"/>
    <w:link w:val="berschrift7Zchn"/>
    <w:uiPriority w:val="9"/>
    <w:semiHidden/>
    <w:unhideWhenUsed/>
    <w:qFormat/>
    <w:rsid w:val="00EA784A"/>
    <w:pPr>
      <w:keepNext/>
      <w:keepLines/>
      <w:spacing w:before="120" w:after="0"/>
      <w:outlineLvl w:val="6"/>
    </w:pPr>
    <w:rPr>
      <w:i/>
      <w:iCs/>
    </w:rPr>
  </w:style>
  <w:style w:type="paragraph" w:styleId="berschrift8">
    <w:name w:val="heading 8"/>
    <w:basedOn w:val="Standard"/>
    <w:next w:val="Standard"/>
    <w:link w:val="berschrift8Zchn"/>
    <w:uiPriority w:val="9"/>
    <w:semiHidden/>
    <w:unhideWhenUsed/>
    <w:qFormat/>
    <w:rsid w:val="00EA784A"/>
    <w:pPr>
      <w:keepNext/>
      <w:keepLines/>
      <w:spacing w:before="120" w:after="0"/>
      <w:outlineLvl w:val="7"/>
    </w:pPr>
    <w:rPr>
      <w:b/>
      <w:bCs/>
    </w:rPr>
  </w:style>
  <w:style w:type="paragraph" w:styleId="berschrift9">
    <w:name w:val="heading 9"/>
    <w:basedOn w:val="Standard"/>
    <w:next w:val="Standard"/>
    <w:link w:val="berschrift9Zchn"/>
    <w:uiPriority w:val="9"/>
    <w:semiHidden/>
    <w:unhideWhenUsed/>
    <w:qFormat/>
    <w:rsid w:val="00EA784A"/>
    <w:pPr>
      <w:keepNext/>
      <w:keepLines/>
      <w:spacing w:before="120" w:after="0"/>
      <w:outlineLvl w:val="8"/>
    </w:pPr>
    <w:rPr>
      <w:i/>
      <w:iC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444BBB"/>
    <w:pPr>
      <w:ind w:left="720"/>
      <w:contextualSpacing/>
    </w:pPr>
  </w:style>
  <w:style w:type="character" w:customStyle="1" w:styleId="berschrift1Zchn">
    <w:name w:val="Überschrift 1 Zchn"/>
    <w:basedOn w:val="Absatz-Standardschriftart"/>
    <w:link w:val="berschrift1"/>
    <w:uiPriority w:val="9"/>
    <w:rsid w:val="00EA784A"/>
    <w:rPr>
      <w:rFonts w:ascii="Avenir Next LT Pro Light" w:eastAsiaTheme="majorEastAsia" w:hAnsi="Avenir Next LT Pro Light" w:cstheme="majorBidi"/>
      <w:b/>
      <w:bCs/>
      <w:caps/>
      <w:spacing w:val="4"/>
      <w:sz w:val="28"/>
      <w:szCs w:val="28"/>
    </w:rPr>
  </w:style>
  <w:style w:type="character" w:customStyle="1" w:styleId="berschrift2Zchn">
    <w:name w:val="Überschrift 2 Zchn"/>
    <w:basedOn w:val="Absatz-Standardschriftart"/>
    <w:link w:val="berschrift2"/>
    <w:uiPriority w:val="9"/>
    <w:rsid w:val="00EA784A"/>
    <w:rPr>
      <w:rFonts w:ascii="Avenir Next LT Pro Light" w:eastAsiaTheme="majorEastAsia" w:hAnsi="Avenir Next LT Pro Light" w:cstheme="majorBidi"/>
      <w:b/>
      <w:bCs/>
      <w:sz w:val="28"/>
      <w:szCs w:val="28"/>
    </w:rPr>
  </w:style>
  <w:style w:type="character" w:styleId="Hyperlink">
    <w:name w:val="Hyperlink"/>
    <w:basedOn w:val="Absatz-Standardschriftart"/>
    <w:uiPriority w:val="99"/>
    <w:unhideWhenUsed/>
    <w:rsid w:val="00232F09"/>
    <w:rPr>
      <w:rFonts w:ascii="Avenir Next LT Pro Light" w:hAnsi="Avenir Next LT Pro Light"/>
      <w:color w:val="5F5F5F"/>
      <w:u w:val="none"/>
    </w:rPr>
  </w:style>
  <w:style w:type="character" w:customStyle="1" w:styleId="berschrift3Zchn">
    <w:name w:val="Überschrift 3 Zchn"/>
    <w:basedOn w:val="Absatz-Standardschriftart"/>
    <w:link w:val="berschrift3"/>
    <w:uiPriority w:val="9"/>
    <w:rsid w:val="00EA784A"/>
    <w:rPr>
      <w:rFonts w:ascii="Avenir Next LT Pro Light" w:eastAsiaTheme="majorEastAsia" w:hAnsi="Avenir Next LT Pro Light" w:cstheme="majorBidi"/>
      <w:spacing w:val="4"/>
      <w:sz w:val="24"/>
      <w:szCs w:val="24"/>
    </w:rPr>
  </w:style>
  <w:style w:type="paragraph" w:styleId="Kopfzeile">
    <w:name w:val="header"/>
    <w:basedOn w:val="Standard"/>
    <w:link w:val="KopfzeileZchn"/>
    <w:unhideWhenUsed/>
    <w:rsid w:val="002A492C"/>
    <w:pPr>
      <w:tabs>
        <w:tab w:val="center" w:pos="4536"/>
        <w:tab w:val="right" w:pos="9072"/>
      </w:tabs>
      <w:spacing w:after="0" w:line="240" w:lineRule="auto"/>
    </w:pPr>
    <w:rPr>
      <w:rFonts w:ascii="Times New Roman" w:eastAsia="Times New Roman" w:hAnsi="Times New Roman" w:cs="Times New Roman"/>
      <w:sz w:val="24"/>
      <w:szCs w:val="24"/>
      <w:lang w:eastAsia="de-DE"/>
    </w:rPr>
  </w:style>
  <w:style w:type="character" w:customStyle="1" w:styleId="KopfzeileZchn">
    <w:name w:val="Kopfzeile Zchn"/>
    <w:basedOn w:val="Absatz-Standardschriftart"/>
    <w:link w:val="Kopfzeile"/>
    <w:rsid w:val="002A492C"/>
    <w:rPr>
      <w:rFonts w:ascii="Times New Roman" w:eastAsia="Times New Roman" w:hAnsi="Times New Roman" w:cs="Times New Roman"/>
      <w:sz w:val="24"/>
      <w:szCs w:val="24"/>
      <w:lang w:eastAsia="de-DE"/>
    </w:rPr>
  </w:style>
  <w:style w:type="character" w:customStyle="1" w:styleId="berschrift4Zchn">
    <w:name w:val="Überschrift 4 Zchn"/>
    <w:basedOn w:val="Absatz-Standardschriftart"/>
    <w:link w:val="berschrift4"/>
    <w:uiPriority w:val="9"/>
    <w:rsid w:val="00EA784A"/>
    <w:rPr>
      <w:rFonts w:ascii="Avenir Next LT Pro Light" w:eastAsiaTheme="majorEastAsia" w:hAnsi="Avenir Next LT Pro Light" w:cstheme="majorBidi"/>
      <w:i/>
      <w:iCs/>
      <w:sz w:val="24"/>
      <w:szCs w:val="24"/>
    </w:rPr>
  </w:style>
  <w:style w:type="character" w:customStyle="1" w:styleId="berschrift5Zchn">
    <w:name w:val="Überschrift 5 Zchn"/>
    <w:basedOn w:val="Absatz-Standardschriftart"/>
    <w:link w:val="berschrift5"/>
    <w:uiPriority w:val="9"/>
    <w:semiHidden/>
    <w:rsid w:val="00EA784A"/>
    <w:rPr>
      <w:rFonts w:asciiTheme="majorHAnsi" w:eastAsiaTheme="majorEastAsia" w:hAnsiTheme="majorHAnsi" w:cstheme="majorBidi"/>
      <w:b/>
      <w:bCs/>
    </w:rPr>
  </w:style>
  <w:style w:type="character" w:customStyle="1" w:styleId="berschrift6Zchn">
    <w:name w:val="Überschrift 6 Zchn"/>
    <w:basedOn w:val="Absatz-Standardschriftart"/>
    <w:link w:val="berschrift6"/>
    <w:uiPriority w:val="9"/>
    <w:semiHidden/>
    <w:rsid w:val="00EA784A"/>
    <w:rPr>
      <w:rFonts w:asciiTheme="majorHAnsi" w:eastAsiaTheme="majorEastAsia" w:hAnsiTheme="majorHAnsi" w:cstheme="majorBidi"/>
      <w:b/>
      <w:bCs/>
      <w:i/>
      <w:iCs/>
    </w:rPr>
  </w:style>
  <w:style w:type="character" w:customStyle="1" w:styleId="berschrift7Zchn">
    <w:name w:val="Überschrift 7 Zchn"/>
    <w:basedOn w:val="Absatz-Standardschriftart"/>
    <w:link w:val="berschrift7"/>
    <w:uiPriority w:val="9"/>
    <w:semiHidden/>
    <w:rsid w:val="00EA784A"/>
    <w:rPr>
      <w:i/>
      <w:iCs/>
    </w:rPr>
  </w:style>
  <w:style w:type="character" w:customStyle="1" w:styleId="berschrift8Zchn">
    <w:name w:val="Überschrift 8 Zchn"/>
    <w:basedOn w:val="Absatz-Standardschriftart"/>
    <w:link w:val="berschrift8"/>
    <w:uiPriority w:val="9"/>
    <w:semiHidden/>
    <w:rsid w:val="00EA784A"/>
    <w:rPr>
      <w:b/>
      <w:bCs/>
    </w:rPr>
  </w:style>
  <w:style w:type="character" w:customStyle="1" w:styleId="berschrift9Zchn">
    <w:name w:val="Überschrift 9 Zchn"/>
    <w:basedOn w:val="Absatz-Standardschriftart"/>
    <w:link w:val="berschrift9"/>
    <w:uiPriority w:val="9"/>
    <w:semiHidden/>
    <w:rsid w:val="00EA784A"/>
    <w:rPr>
      <w:i/>
      <w:iCs/>
    </w:rPr>
  </w:style>
  <w:style w:type="paragraph" w:styleId="Beschriftung">
    <w:name w:val="caption"/>
    <w:basedOn w:val="Standard"/>
    <w:next w:val="Standard"/>
    <w:uiPriority w:val="35"/>
    <w:semiHidden/>
    <w:unhideWhenUsed/>
    <w:qFormat/>
    <w:rsid w:val="00EA784A"/>
    <w:rPr>
      <w:b/>
      <w:bCs/>
      <w:sz w:val="18"/>
      <w:szCs w:val="18"/>
    </w:rPr>
  </w:style>
  <w:style w:type="paragraph" w:styleId="Titel">
    <w:name w:val="Title"/>
    <w:basedOn w:val="Standard"/>
    <w:next w:val="Standard"/>
    <w:link w:val="TitelZchn"/>
    <w:uiPriority w:val="10"/>
    <w:qFormat/>
    <w:rsid w:val="00EA784A"/>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elZchn">
    <w:name w:val="Titel Zchn"/>
    <w:basedOn w:val="Absatz-Standardschriftart"/>
    <w:link w:val="Titel"/>
    <w:uiPriority w:val="10"/>
    <w:rsid w:val="00EA784A"/>
    <w:rPr>
      <w:rFonts w:asciiTheme="majorHAnsi" w:eastAsiaTheme="majorEastAsia" w:hAnsiTheme="majorHAnsi" w:cstheme="majorBidi"/>
      <w:b/>
      <w:bCs/>
      <w:spacing w:val="-7"/>
      <w:sz w:val="48"/>
      <w:szCs w:val="48"/>
    </w:rPr>
  </w:style>
  <w:style w:type="paragraph" w:styleId="Untertitel">
    <w:name w:val="Subtitle"/>
    <w:basedOn w:val="Standard"/>
    <w:next w:val="Standard"/>
    <w:link w:val="UntertitelZchn"/>
    <w:uiPriority w:val="11"/>
    <w:qFormat/>
    <w:rsid w:val="00EA784A"/>
    <w:pPr>
      <w:numPr>
        <w:ilvl w:val="1"/>
      </w:numPr>
      <w:spacing w:after="240"/>
      <w:jc w:val="center"/>
    </w:pPr>
    <w:rPr>
      <w:rFonts w:asciiTheme="majorHAnsi" w:eastAsiaTheme="majorEastAsia" w:hAnsiTheme="majorHAnsi" w:cstheme="majorBidi"/>
      <w:sz w:val="24"/>
      <w:szCs w:val="24"/>
    </w:rPr>
  </w:style>
  <w:style w:type="character" w:customStyle="1" w:styleId="UntertitelZchn">
    <w:name w:val="Untertitel Zchn"/>
    <w:basedOn w:val="Absatz-Standardschriftart"/>
    <w:link w:val="Untertitel"/>
    <w:uiPriority w:val="11"/>
    <w:rsid w:val="00EA784A"/>
    <w:rPr>
      <w:rFonts w:asciiTheme="majorHAnsi" w:eastAsiaTheme="majorEastAsia" w:hAnsiTheme="majorHAnsi" w:cstheme="majorBidi"/>
      <w:sz w:val="24"/>
      <w:szCs w:val="24"/>
    </w:rPr>
  </w:style>
  <w:style w:type="character" w:styleId="Fett">
    <w:name w:val="Strong"/>
    <w:basedOn w:val="Absatz-Standardschriftart"/>
    <w:uiPriority w:val="22"/>
    <w:qFormat/>
    <w:rsid w:val="00EA784A"/>
    <w:rPr>
      <w:b/>
      <w:bCs/>
      <w:color w:val="auto"/>
    </w:rPr>
  </w:style>
  <w:style w:type="character" w:styleId="Hervorhebung">
    <w:name w:val="Emphasis"/>
    <w:basedOn w:val="Absatz-Standardschriftart"/>
    <w:uiPriority w:val="20"/>
    <w:qFormat/>
    <w:rsid w:val="00EA784A"/>
    <w:rPr>
      <w:i/>
      <w:iCs/>
      <w:color w:val="auto"/>
    </w:rPr>
  </w:style>
  <w:style w:type="paragraph" w:styleId="KeinLeerraum">
    <w:name w:val="No Spacing"/>
    <w:uiPriority w:val="1"/>
    <w:qFormat/>
    <w:rsid w:val="00EA784A"/>
    <w:pPr>
      <w:spacing w:after="0" w:line="240" w:lineRule="auto"/>
    </w:pPr>
  </w:style>
  <w:style w:type="paragraph" w:styleId="Zitat">
    <w:name w:val="Quote"/>
    <w:basedOn w:val="Standard"/>
    <w:next w:val="Standard"/>
    <w:link w:val="ZitatZchn"/>
    <w:uiPriority w:val="29"/>
    <w:qFormat/>
    <w:rsid w:val="00EA784A"/>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ZitatZchn">
    <w:name w:val="Zitat Zchn"/>
    <w:basedOn w:val="Absatz-Standardschriftart"/>
    <w:link w:val="Zitat"/>
    <w:uiPriority w:val="29"/>
    <w:rsid w:val="00EA784A"/>
    <w:rPr>
      <w:rFonts w:asciiTheme="majorHAnsi" w:eastAsiaTheme="majorEastAsia" w:hAnsiTheme="majorHAnsi" w:cstheme="majorBidi"/>
      <w:i/>
      <w:iCs/>
      <w:sz w:val="24"/>
      <w:szCs w:val="24"/>
    </w:rPr>
  </w:style>
  <w:style w:type="paragraph" w:styleId="IntensivesZitat">
    <w:name w:val="Intense Quote"/>
    <w:basedOn w:val="Standard"/>
    <w:next w:val="Standard"/>
    <w:link w:val="IntensivesZitatZchn"/>
    <w:uiPriority w:val="30"/>
    <w:qFormat/>
    <w:rsid w:val="00EA784A"/>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ivesZitatZchn">
    <w:name w:val="Intensives Zitat Zchn"/>
    <w:basedOn w:val="Absatz-Standardschriftart"/>
    <w:link w:val="IntensivesZitat"/>
    <w:uiPriority w:val="30"/>
    <w:rsid w:val="00EA784A"/>
    <w:rPr>
      <w:rFonts w:asciiTheme="majorHAnsi" w:eastAsiaTheme="majorEastAsia" w:hAnsiTheme="majorHAnsi" w:cstheme="majorBidi"/>
      <w:sz w:val="26"/>
      <w:szCs w:val="26"/>
    </w:rPr>
  </w:style>
  <w:style w:type="character" w:styleId="SchwacheHervorhebung">
    <w:name w:val="Subtle Emphasis"/>
    <w:basedOn w:val="Absatz-Standardschriftart"/>
    <w:uiPriority w:val="19"/>
    <w:qFormat/>
    <w:rsid w:val="00EA784A"/>
    <w:rPr>
      <w:i/>
      <w:iCs/>
      <w:color w:val="auto"/>
    </w:rPr>
  </w:style>
  <w:style w:type="character" w:styleId="IntensiveHervorhebung">
    <w:name w:val="Intense Emphasis"/>
    <w:basedOn w:val="Absatz-Standardschriftart"/>
    <w:uiPriority w:val="21"/>
    <w:qFormat/>
    <w:rsid w:val="00EA784A"/>
    <w:rPr>
      <w:b/>
      <w:bCs/>
      <w:i/>
      <w:iCs/>
      <w:color w:val="auto"/>
    </w:rPr>
  </w:style>
  <w:style w:type="character" w:styleId="SchwacherVerweis">
    <w:name w:val="Subtle Reference"/>
    <w:basedOn w:val="Absatz-Standardschriftart"/>
    <w:uiPriority w:val="31"/>
    <w:qFormat/>
    <w:rsid w:val="00EA784A"/>
    <w:rPr>
      <w:smallCaps/>
      <w:color w:val="auto"/>
      <w:u w:val="single" w:color="7F7F7F" w:themeColor="text1" w:themeTint="80"/>
    </w:rPr>
  </w:style>
  <w:style w:type="character" w:styleId="IntensiverVerweis">
    <w:name w:val="Intense Reference"/>
    <w:basedOn w:val="Absatz-Standardschriftart"/>
    <w:uiPriority w:val="32"/>
    <w:qFormat/>
    <w:rsid w:val="00EA784A"/>
    <w:rPr>
      <w:b/>
      <w:bCs/>
      <w:smallCaps/>
      <w:color w:val="auto"/>
      <w:u w:val="single"/>
    </w:rPr>
  </w:style>
  <w:style w:type="character" w:styleId="Buchtitel">
    <w:name w:val="Book Title"/>
    <w:basedOn w:val="Absatz-Standardschriftart"/>
    <w:uiPriority w:val="33"/>
    <w:qFormat/>
    <w:rsid w:val="00EA784A"/>
    <w:rPr>
      <w:b/>
      <w:bCs/>
      <w:smallCaps/>
      <w:color w:val="auto"/>
    </w:rPr>
  </w:style>
  <w:style w:type="paragraph" w:styleId="Inhaltsverzeichnisberschrift">
    <w:name w:val="TOC Heading"/>
    <w:basedOn w:val="berschrift1"/>
    <w:next w:val="Standard"/>
    <w:uiPriority w:val="39"/>
    <w:unhideWhenUsed/>
    <w:qFormat/>
    <w:rsid w:val="00EA784A"/>
    <w:pPr>
      <w:outlineLvl w:val="9"/>
    </w:pPr>
  </w:style>
  <w:style w:type="paragraph" w:styleId="StandardWeb">
    <w:name w:val="Normal (Web)"/>
    <w:basedOn w:val="Standard"/>
    <w:uiPriority w:val="99"/>
    <w:unhideWhenUsed/>
    <w:rsid w:val="0089785B"/>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NichtaufgelsteErwhnung1">
    <w:name w:val="Nicht aufgelöste Erwähnung1"/>
    <w:basedOn w:val="Absatz-Standardschriftart"/>
    <w:uiPriority w:val="99"/>
    <w:semiHidden/>
    <w:unhideWhenUsed/>
    <w:rsid w:val="00232F09"/>
    <w:rPr>
      <w:color w:val="605E5C"/>
      <w:shd w:val="clear" w:color="auto" w:fill="E1DFDD"/>
    </w:rPr>
  </w:style>
  <w:style w:type="table" w:styleId="Tabellenraster">
    <w:name w:val="Table Grid"/>
    <w:basedOn w:val="NormaleTabelle"/>
    <w:uiPriority w:val="39"/>
    <w:rsid w:val="00F76B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uiPriority w:val="99"/>
    <w:semiHidden/>
    <w:unhideWhenUsed/>
    <w:rsid w:val="006F4663"/>
    <w:rPr>
      <w:color w:val="B26B02" w:themeColor="followedHyperlink"/>
      <w:u w:val="single"/>
    </w:rPr>
  </w:style>
  <w:style w:type="paragraph" w:styleId="Fuzeile">
    <w:name w:val="footer"/>
    <w:basedOn w:val="Standard"/>
    <w:link w:val="FuzeileZchn"/>
    <w:uiPriority w:val="99"/>
    <w:unhideWhenUsed/>
    <w:rsid w:val="00CB3E9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B3E93"/>
  </w:style>
  <w:style w:type="table" w:styleId="EinfacheTabelle2">
    <w:name w:val="Plain Table 2"/>
    <w:basedOn w:val="NormaleTabelle"/>
    <w:uiPriority w:val="42"/>
    <w:rsid w:val="00BE040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Verzeichnis2">
    <w:name w:val="toc 2"/>
    <w:basedOn w:val="Standard"/>
    <w:next w:val="Standard"/>
    <w:autoRedefine/>
    <w:uiPriority w:val="39"/>
    <w:unhideWhenUsed/>
    <w:rsid w:val="00164442"/>
    <w:pPr>
      <w:spacing w:after="100"/>
      <w:ind w:left="220"/>
    </w:pPr>
  </w:style>
  <w:style w:type="paragraph" w:styleId="Verzeichnis3">
    <w:name w:val="toc 3"/>
    <w:basedOn w:val="Standard"/>
    <w:next w:val="Standard"/>
    <w:autoRedefine/>
    <w:uiPriority w:val="39"/>
    <w:unhideWhenUsed/>
    <w:rsid w:val="00164442"/>
    <w:pPr>
      <w:spacing w:after="100"/>
      <w:ind w:left="440"/>
    </w:pPr>
  </w:style>
  <w:style w:type="character" w:customStyle="1" w:styleId="NichtaufgelsteErwhnung2">
    <w:name w:val="Nicht aufgelöste Erwähnung2"/>
    <w:basedOn w:val="Absatz-Standardschriftart"/>
    <w:uiPriority w:val="99"/>
    <w:semiHidden/>
    <w:unhideWhenUsed/>
    <w:rsid w:val="00CB3890"/>
    <w:rPr>
      <w:color w:val="605E5C"/>
      <w:shd w:val="clear" w:color="auto" w:fill="E1DFDD"/>
    </w:rPr>
  </w:style>
  <w:style w:type="character" w:customStyle="1" w:styleId="NichtaufgelsteErwhnung3">
    <w:name w:val="Nicht aufgelöste Erwähnung3"/>
    <w:basedOn w:val="Absatz-Standardschriftart"/>
    <w:uiPriority w:val="99"/>
    <w:semiHidden/>
    <w:unhideWhenUsed/>
    <w:rsid w:val="00790AC6"/>
    <w:rPr>
      <w:color w:val="605E5C"/>
      <w:shd w:val="clear" w:color="auto" w:fill="E1DFDD"/>
    </w:rPr>
  </w:style>
  <w:style w:type="character" w:styleId="Kommentarzeichen">
    <w:name w:val="annotation reference"/>
    <w:basedOn w:val="Absatz-Standardschriftart"/>
    <w:uiPriority w:val="99"/>
    <w:semiHidden/>
    <w:unhideWhenUsed/>
    <w:rsid w:val="00C7779C"/>
    <w:rPr>
      <w:sz w:val="16"/>
      <w:szCs w:val="16"/>
    </w:rPr>
  </w:style>
  <w:style w:type="paragraph" w:styleId="Kommentartext">
    <w:name w:val="annotation text"/>
    <w:basedOn w:val="Standard"/>
    <w:link w:val="KommentartextZchn"/>
    <w:uiPriority w:val="99"/>
    <w:semiHidden/>
    <w:unhideWhenUsed/>
    <w:rsid w:val="00C7779C"/>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C7779C"/>
    <w:rPr>
      <w:sz w:val="20"/>
      <w:szCs w:val="20"/>
    </w:rPr>
  </w:style>
  <w:style w:type="paragraph" w:styleId="Kommentarthema">
    <w:name w:val="annotation subject"/>
    <w:basedOn w:val="Kommentartext"/>
    <w:next w:val="Kommentartext"/>
    <w:link w:val="KommentarthemaZchn"/>
    <w:uiPriority w:val="99"/>
    <w:semiHidden/>
    <w:unhideWhenUsed/>
    <w:rsid w:val="00C7779C"/>
    <w:rPr>
      <w:b/>
      <w:bCs/>
    </w:rPr>
  </w:style>
  <w:style w:type="character" w:customStyle="1" w:styleId="KommentarthemaZchn">
    <w:name w:val="Kommentarthema Zchn"/>
    <w:basedOn w:val="KommentartextZchn"/>
    <w:link w:val="Kommentarthema"/>
    <w:uiPriority w:val="99"/>
    <w:semiHidden/>
    <w:rsid w:val="00C7779C"/>
    <w:rPr>
      <w:b/>
      <w:bCs/>
      <w:sz w:val="20"/>
      <w:szCs w:val="20"/>
    </w:rPr>
  </w:style>
  <w:style w:type="paragraph" w:styleId="Sprechblasentext">
    <w:name w:val="Balloon Text"/>
    <w:basedOn w:val="Standard"/>
    <w:link w:val="SprechblasentextZchn"/>
    <w:uiPriority w:val="99"/>
    <w:semiHidden/>
    <w:unhideWhenUsed/>
    <w:rsid w:val="00C7779C"/>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C7779C"/>
    <w:rPr>
      <w:rFonts w:ascii="Segoe UI" w:hAnsi="Segoe UI" w:cs="Segoe UI"/>
      <w:sz w:val="18"/>
      <w:szCs w:val="18"/>
    </w:rPr>
  </w:style>
  <w:style w:type="paragraph" w:styleId="berarbeitung">
    <w:name w:val="Revision"/>
    <w:hidden/>
    <w:uiPriority w:val="99"/>
    <w:semiHidden/>
    <w:rsid w:val="00E41F14"/>
    <w:pPr>
      <w:spacing w:after="0" w:line="240" w:lineRule="auto"/>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78997">
      <w:bodyDiv w:val="1"/>
      <w:marLeft w:val="0"/>
      <w:marRight w:val="0"/>
      <w:marTop w:val="0"/>
      <w:marBottom w:val="0"/>
      <w:divBdr>
        <w:top w:val="none" w:sz="0" w:space="0" w:color="auto"/>
        <w:left w:val="none" w:sz="0" w:space="0" w:color="auto"/>
        <w:bottom w:val="none" w:sz="0" w:space="0" w:color="auto"/>
        <w:right w:val="none" w:sz="0" w:space="0" w:color="auto"/>
      </w:divBdr>
    </w:div>
    <w:div w:id="26761958">
      <w:bodyDiv w:val="1"/>
      <w:marLeft w:val="0"/>
      <w:marRight w:val="0"/>
      <w:marTop w:val="0"/>
      <w:marBottom w:val="0"/>
      <w:divBdr>
        <w:top w:val="none" w:sz="0" w:space="0" w:color="auto"/>
        <w:left w:val="none" w:sz="0" w:space="0" w:color="auto"/>
        <w:bottom w:val="none" w:sz="0" w:space="0" w:color="auto"/>
        <w:right w:val="none" w:sz="0" w:space="0" w:color="auto"/>
      </w:divBdr>
    </w:div>
    <w:div w:id="32775903">
      <w:bodyDiv w:val="1"/>
      <w:marLeft w:val="0"/>
      <w:marRight w:val="0"/>
      <w:marTop w:val="0"/>
      <w:marBottom w:val="0"/>
      <w:divBdr>
        <w:top w:val="none" w:sz="0" w:space="0" w:color="auto"/>
        <w:left w:val="none" w:sz="0" w:space="0" w:color="auto"/>
        <w:bottom w:val="none" w:sz="0" w:space="0" w:color="auto"/>
        <w:right w:val="none" w:sz="0" w:space="0" w:color="auto"/>
      </w:divBdr>
    </w:div>
    <w:div w:id="65763529">
      <w:bodyDiv w:val="1"/>
      <w:marLeft w:val="0"/>
      <w:marRight w:val="0"/>
      <w:marTop w:val="0"/>
      <w:marBottom w:val="0"/>
      <w:divBdr>
        <w:top w:val="none" w:sz="0" w:space="0" w:color="auto"/>
        <w:left w:val="none" w:sz="0" w:space="0" w:color="auto"/>
        <w:bottom w:val="none" w:sz="0" w:space="0" w:color="auto"/>
        <w:right w:val="none" w:sz="0" w:space="0" w:color="auto"/>
      </w:divBdr>
    </w:div>
    <w:div w:id="133720605">
      <w:bodyDiv w:val="1"/>
      <w:marLeft w:val="0"/>
      <w:marRight w:val="0"/>
      <w:marTop w:val="0"/>
      <w:marBottom w:val="0"/>
      <w:divBdr>
        <w:top w:val="none" w:sz="0" w:space="0" w:color="auto"/>
        <w:left w:val="none" w:sz="0" w:space="0" w:color="auto"/>
        <w:bottom w:val="none" w:sz="0" w:space="0" w:color="auto"/>
        <w:right w:val="none" w:sz="0" w:space="0" w:color="auto"/>
      </w:divBdr>
      <w:divsChild>
        <w:div w:id="427383684">
          <w:marLeft w:val="0"/>
          <w:marRight w:val="0"/>
          <w:marTop w:val="0"/>
          <w:marBottom w:val="0"/>
          <w:divBdr>
            <w:top w:val="none" w:sz="0" w:space="0" w:color="auto"/>
            <w:left w:val="none" w:sz="0" w:space="0" w:color="auto"/>
            <w:bottom w:val="none" w:sz="0" w:space="0" w:color="auto"/>
            <w:right w:val="none" w:sz="0" w:space="0" w:color="auto"/>
          </w:divBdr>
        </w:div>
      </w:divsChild>
    </w:div>
    <w:div w:id="140120709">
      <w:bodyDiv w:val="1"/>
      <w:marLeft w:val="0"/>
      <w:marRight w:val="0"/>
      <w:marTop w:val="0"/>
      <w:marBottom w:val="0"/>
      <w:divBdr>
        <w:top w:val="none" w:sz="0" w:space="0" w:color="auto"/>
        <w:left w:val="none" w:sz="0" w:space="0" w:color="auto"/>
        <w:bottom w:val="none" w:sz="0" w:space="0" w:color="auto"/>
        <w:right w:val="none" w:sz="0" w:space="0" w:color="auto"/>
      </w:divBdr>
    </w:div>
    <w:div w:id="141430213">
      <w:bodyDiv w:val="1"/>
      <w:marLeft w:val="0"/>
      <w:marRight w:val="0"/>
      <w:marTop w:val="0"/>
      <w:marBottom w:val="0"/>
      <w:divBdr>
        <w:top w:val="none" w:sz="0" w:space="0" w:color="auto"/>
        <w:left w:val="none" w:sz="0" w:space="0" w:color="auto"/>
        <w:bottom w:val="none" w:sz="0" w:space="0" w:color="auto"/>
        <w:right w:val="none" w:sz="0" w:space="0" w:color="auto"/>
      </w:divBdr>
    </w:div>
    <w:div w:id="148323889">
      <w:bodyDiv w:val="1"/>
      <w:marLeft w:val="0"/>
      <w:marRight w:val="0"/>
      <w:marTop w:val="0"/>
      <w:marBottom w:val="0"/>
      <w:divBdr>
        <w:top w:val="none" w:sz="0" w:space="0" w:color="auto"/>
        <w:left w:val="none" w:sz="0" w:space="0" w:color="auto"/>
        <w:bottom w:val="none" w:sz="0" w:space="0" w:color="auto"/>
        <w:right w:val="none" w:sz="0" w:space="0" w:color="auto"/>
      </w:divBdr>
    </w:div>
    <w:div w:id="170799882">
      <w:bodyDiv w:val="1"/>
      <w:marLeft w:val="0"/>
      <w:marRight w:val="0"/>
      <w:marTop w:val="0"/>
      <w:marBottom w:val="0"/>
      <w:divBdr>
        <w:top w:val="none" w:sz="0" w:space="0" w:color="auto"/>
        <w:left w:val="none" w:sz="0" w:space="0" w:color="auto"/>
        <w:bottom w:val="none" w:sz="0" w:space="0" w:color="auto"/>
        <w:right w:val="none" w:sz="0" w:space="0" w:color="auto"/>
      </w:divBdr>
    </w:div>
    <w:div w:id="174393193">
      <w:bodyDiv w:val="1"/>
      <w:marLeft w:val="0"/>
      <w:marRight w:val="0"/>
      <w:marTop w:val="0"/>
      <w:marBottom w:val="0"/>
      <w:divBdr>
        <w:top w:val="none" w:sz="0" w:space="0" w:color="auto"/>
        <w:left w:val="none" w:sz="0" w:space="0" w:color="auto"/>
        <w:bottom w:val="none" w:sz="0" w:space="0" w:color="auto"/>
        <w:right w:val="none" w:sz="0" w:space="0" w:color="auto"/>
      </w:divBdr>
    </w:div>
    <w:div w:id="226034690">
      <w:bodyDiv w:val="1"/>
      <w:marLeft w:val="0"/>
      <w:marRight w:val="0"/>
      <w:marTop w:val="0"/>
      <w:marBottom w:val="0"/>
      <w:divBdr>
        <w:top w:val="none" w:sz="0" w:space="0" w:color="auto"/>
        <w:left w:val="none" w:sz="0" w:space="0" w:color="auto"/>
        <w:bottom w:val="none" w:sz="0" w:space="0" w:color="auto"/>
        <w:right w:val="none" w:sz="0" w:space="0" w:color="auto"/>
      </w:divBdr>
    </w:div>
    <w:div w:id="248199269">
      <w:bodyDiv w:val="1"/>
      <w:marLeft w:val="0"/>
      <w:marRight w:val="0"/>
      <w:marTop w:val="0"/>
      <w:marBottom w:val="0"/>
      <w:divBdr>
        <w:top w:val="none" w:sz="0" w:space="0" w:color="auto"/>
        <w:left w:val="none" w:sz="0" w:space="0" w:color="auto"/>
        <w:bottom w:val="none" w:sz="0" w:space="0" w:color="auto"/>
        <w:right w:val="none" w:sz="0" w:space="0" w:color="auto"/>
      </w:divBdr>
    </w:div>
    <w:div w:id="274600002">
      <w:bodyDiv w:val="1"/>
      <w:marLeft w:val="0"/>
      <w:marRight w:val="0"/>
      <w:marTop w:val="0"/>
      <w:marBottom w:val="0"/>
      <w:divBdr>
        <w:top w:val="none" w:sz="0" w:space="0" w:color="auto"/>
        <w:left w:val="none" w:sz="0" w:space="0" w:color="auto"/>
        <w:bottom w:val="none" w:sz="0" w:space="0" w:color="auto"/>
        <w:right w:val="none" w:sz="0" w:space="0" w:color="auto"/>
      </w:divBdr>
    </w:div>
    <w:div w:id="444035289">
      <w:bodyDiv w:val="1"/>
      <w:marLeft w:val="0"/>
      <w:marRight w:val="0"/>
      <w:marTop w:val="0"/>
      <w:marBottom w:val="0"/>
      <w:divBdr>
        <w:top w:val="none" w:sz="0" w:space="0" w:color="auto"/>
        <w:left w:val="none" w:sz="0" w:space="0" w:color="auto"/>
        <w:bottom w:val="none" w:sz="0" w:space="0" w:color="auto"/>
        <w:right w:val="none" w:sz="0" w:space="0" w:color="auto"/>
      </w:divBdr>
      <w:divsChild>
        <w:div w:id="1794789889">
          <w:marLeft w:val="0"/>
          <w:marRight w:val="0"/>
          <w:marTop w:val="0"/>
          <w:marBottom w:val="0"/>
          <w:divBdr>
            <w:top w:val="none" w:sz="0" w:space="0" w:color="auto"/>
            <w:left w:val="none" w:sz="0" w:space="0" w:color="auto"/>
            <w:bottom w:val="none" w:sz="0" w:space="0" w:color="auto"/>
            <w:right w:val="none" w:sz="0" w:space="0" w:color="auto"/>
          </w:divBdr>
        </w:div>
      </w:divsChild>
    </w:div>
    <w:div w:id="486630131">
      <w:bodyDiv w:val="1"/>
      <w:marLeft w:val="0"/>
      <w:marRight w:val="0"/>
      <w:marTop w:val="0"/>
      <w:marBottom w:val="0"/>
      <w:divBdr>
        <w:top w:val="none" w:sz="0" w:space="0" w:color="auto"/>
        <w:left w:val="none" w:sz="0" w:space="0" w:color="auto"/>
        <w:bottom w:val="none" w:sz="0" w:space="0" w:color="auto"/>
        <w:right w:val="none" w:sz="0" w:space="0" w:color="auto"/>
      </w:divBdr>
    </w:div>
    <w:div w:id="544953798">
      <w:bodyDiv w:val="1"/>
      <w:marLeft w:val="0"/>
      <w:marRight w:val="0"/>
      <w:marTop w:val="0"/>
      <w:marBottom w:val="0"/>
      <w:divBdr>
        <w:top w:val="none" w:sz="0" w:space="0" w:color="auto"/>
        <w:left w:val="none" w:sz="0" w:space="0" w:color="auto"/>
        <w:bottom w:val="none" w:sz="0" w:space="0" w:color="auto"/>
        <w:right w:val="none" w:sz="0" w:space="0" w:color="auto"/>
      </w:divBdr>
    </w:div>
    <w:div w:id="586623268">
      <w:bodyDiv w:val="1"/>
      <w:marLeft w:val="0"/>
      <w:marRight w:val="0"/>
      <w:marTop w:val="0"/>
      <w:marBottom w:val="0"/>
      <w:divBdr>
        <w:top w:val="none" w:sz="0" w:space="0" w:color="auto"/>
        <w:left w:val="none" w:sz="0" w:space="0" w:color="auto"/>
        <w:bottom w:val="none" w:sz="0" w:space="0" w:color="auto"/>
        <w:right w:val="none" w:sz="0" w:space="0" w:color="auto"/>
      </w:divBdr>
    </w:div>
    <w:div w:id="628753546">
      <w:bodyDiv w:val="1"/>
      <w:marLeft w:val="0"/>
      <w:marRight w:val="0"/>
      <w:marTop w:val="0"/>
      <w:marBottom w:val="0"/>
      <w:divBdr>
        <w:top w:val="none" w:sz="0" w:space="0" w:color="auto"/>
        <w:left w:val="none" w:sz="0" w:space="0" w:color="auto"/>
        <w:bottom w:val="none" w:sz="0" w:space="0" w:color="auto"/>
        <w:right w:val="none" w:sz="0" w:space="0" w:color="auto"/>
      </w:divBdr>
    </w:div>
    <w:div w:id="698429334">
      <w:bodyDiv w:val="1"/>
      <w:marLeft w:val="0"/>
      <w:marRight w:val="0"/>
      <w:marTop w:val="0"/>
      <w:marBottom w:val="0"/>
      <w:divBdr>
        <w:top w:val="none" w:sz="0" w:space="0" w:color="auto"/>
        <w:left w:val="none" w:sz="0" w:space="0" w:color="auto"/>
        <w:bottom w:val="none" w:sz="0" w:space="0" w:color="auto"/>
        <w:right w:val="none" w:sz="0" w:space="0" w:color="auto"/>
      </w:divBdr>
      <w:divsChild>
        <w:div w:id="1465004477">
          <w:marLeft w:val="0"/>
          <w:marRight w:val="0"/>
          <w:marTop w:val="0"/>
          <w:marBottom w:val="0"/>
          <w:divBdr>
            <w:top w:val="none" w:sz="0" w:space="0" w:color="auto"/>
            <w:left w:val="none" w:sz="0" w:space="0" w:color="auto"/>
            <w:bottom w:val="none" w:sz="0" w:space="0" w:color="auto"/>
            <w:right w:val="none" w:sz="0" w:space="0" w:color="auto"/>
          </w:divBdr>
        </w:div>
      </w:divsChild>
    </w:div>
    <w:div w:id="714353092">
      <w:bodyDiv w:val="1"/>
      <w:marLeft w:val="0"/>
      <w:marRight w:val="0"/>
      <w:marTop w:val="0"/>
      <w:marBottom w:val="0"/>
      <w:divBdr>
        <w:top w:val="none" w:sz="0" w:space="0" w:color="auto"/>
        <w:left w:val="none" w:sz="0" w:space="0" w:color="auto"/>
        <w:bottom w:val="none" w:sz="0" w:space="0" w:color="auto"/>
        <w:right w:val="none" w:sz="0" w:space="0" w:color="auto"/>
      </w:divBdr>
    </w:div>
    <w:div w:id="816338421">
      <w:bodyDiv w:val="1"/>
      <w:marLeft w:val="0"/>
      <w:marRight w:val="0"/>
      <w:marTop w:val="0"/>
      <w:marBottom w:val="0"/>
      <w:divBdr>
        <w:top w:val="none" w:sz="0" w:space="0" w:color="auto"/>
        <w:left w:val="none" w:sz="0" w:space="0" w:color="auto"/>
        <w:bottom w:val="none" w:sz="0" w:space="0" w:color="auto"/>
        <w:right w:val="none" w:sz="0" w:space="0" w:color="auto"/>
      </w:divBdr>
    </w:div>
    <w:div w:id="827093316">
      <w:bodyDiv w:val="1"/>
      <w:marLeft w:val="0"/>
      <w:marRight w:val="0"/>
      <w:marTop w:val="0"/>
      <w:marBottom w:val="0"/>
      <w:divBdr>
        <w:top w:val="none" w:sz="0" w:space="0" w:color="auto"/>
        <w:left w:val="none" w:sz="0" w:space="0" w:color="auto"/>
        <w:bottom w:val="none" w:sz="0" w:space="0" w:color="auto"/>
        <w:right w:val="none" w:sz="0" w:space="0" w:color="auto"/>
      </w:divBdr>
    </w:div>
    <w:div w:id="855458332">
      <w:bodyDiv w:val="1"/>
      <w:marLeft w:val="0"/>
      <w:marRight w:val="0"/>
      <w:marTop w:val="0"/>
      <w:marBottom w:val="0"/>
      <w:divBdr>
        <w:top w:val="none" w:sz="0" w:space="0" w:color="auto"/>
        <w:left w:val="none" w:sz="0" w:space="0" w:color="auto"/>
        <w:bottom w:val="none" w:sz="0" w:space="0" w:color="auto"/>
        <w:right w:val="none" w:sz="0" w:space="0" w:color="auto"/>
      </w:divBdr>
    </w:div>
    <w:div w:id="892229268">
      <w:bodyDiv w:val="1"/>
      <w:marLeft w:val="0"/>
      <w:marRight w:val="0"/>
      <w:marTop w:val="0"/>
      <w:marBottom w:val="0"/>
      <w:divBdr>
        <w:top w:val="none" w:sz="0" w:space="0" w:color="auto"/>
        <w:left w:val="none" w:sz="0" w:space="0" w:color="auto"/>
        <w:bottom w:val="none" w:sz="0" w:space="0" w:color="auto"/>
        <w:right w:val="none" w:sz="0" w:space="0" w:color="auto"/>
      </w:divBdr>
    </w:div>
    <w:div w:id="1016929393">
      <w:bodyDiv w:val="1"/>
      <w:marLeft w:val="0"/>
      <w:marRight w:val="0"/>
      <w:marTop w:val="0"/>
      <w:marBottom w:val="0"/>
      <w:divBdr>
        <w:top w:val="none" w:sz="0" w:space="0" w:color="auto"/>
        <w:left w:val="none" w:sz="0" w:space="0" w:color="auto"/>
        <w:bottom w:val="none" w:sz="0" w:space="0" w:color="auto"/>
        <w:right w:val="none" w:sz="0" w:space="0" w:color="auto"/>
      </w:divBdr>
    </w:div>
    <w:div w:id="1165390073">
      <w:bodyDiv w:val="1"/>
      <w:marLeft w:val="0"/>
      <w:marRight w:val="0"/>
      <w:marTop w:val="0"/>
      <w:marBottom w:val="0"/>
      <w:divBdr>
        <w:top w:val="none" w:sz="0" w:space="0" w:color="auto"/>
        <w:left w:val="none" w:sz="0" w:space="0" w:color="auto"/>
        <w:bottom w:val="none" w:sz="0" w:space="0" w:color="auto"/>
        <w:right w:val="none" w:sz="0" w:space="0" w:color="auto"/>
      </w:divBdr>
    </w:div>
    <w:div w:id="1201940366">
      <w:bodyDiv w:val="1"/>
      <w:marLeft w:val="0"/>
      <w:marRight w:val="0"/>
      <w:marTop w:val="0"/>
      <w:marBottom w:val="0"/>
      <w:divBdr>
        <w:top w:val="none" w:sz="0" w:space="0" w:color="auto"/>
        <w:left w:val="none" w:sz="0" w:space="0" w:color="auto"/>
        <w:bottom w:val="none" w:sz="0" w:space="0" w:color="auto"/>
        <w:right w:val="none" w:sz="0" w:space="0" w:color="auto"/>
      </w:divBdr>
    </w:div>
    <w:div w:id="1241408211">
      <w:bodyDiv w:val="1"/>
      <w:marLeft w:val="0"/>
      <w:marRight w:val="0"/>
      <w:marTop w:val="0"/>
      <w:marBottom w:val="0"/>
      <w:divBdr>
        <w:top w:val="none" w:sz="0" w:space="0" w:color="auto"/>
        <w:left w:val="none" w:sz="0" w:space="0" w:color="auto"/>
        <w:bottom w:val="none" w:sz="0" w:space="0" w:color="auto"/>
        <w:right w:val="none" w:sz="0" w:space="0" w:color="auto"/>
      </w:divBdr>
      <w:divsChild>
        <w:div w:id="122695835">
          <w:marLeft w:val="0"/>
          <w:marRight w:val="0"/>
          <w:marTop w:val="0"/>
          <w:marBottom w:val="0"/>
          <w:divBdr>
            <w:top w:val="none" w:sz="0" w:space="0" w:color="auto"/>
            <w:left w:val="none" w:sz="0" w:space="0" w:color="auto"/>
            <w:bottom w:val="none" w:sz="0" w:space="0" w:color="auto"/>
            <w:right w:val="none" w:sz="0" w:space="0" w:color="auto"/>
          </w:divBdr>
        </w:div>
      </w:divsChild>
    </w:div>
    <w:div w:id="1248006010">
      <w:bodyDiv w:val="1"/>
      <w:marLeft w:val="0"/>
      <w:marRight w:val="0"/>
      <w:marTop w:val="0"/>
      <w:marBottom w:val="0"/>
      <w:divBdr>
        <w:top w:val="none" w:sz="0" w:space="0" w:color="auto"/>
        <w:left w:val="none" w:sz="0" w:space="0" w:color="auto"/>
        <w:bottom w:val="none" w:sz="0" w:space="0" w:color="auto"/>
        <w:right w:val="none" w:sz="0" w:space="0" w:color="auto"/>
      </w:divBdr>
    </w:div>
    <w:div w:id="1273131062">
      <w:bodyDiv w:val="1"/>
      <w:marLeft w:val="0"/>
      <w:marRight w:val="0"/>
      <w:marTop w:val="0"/>
      <w:marBottom w:val="0"/>
      <w:divBdr>
        <w:top w:val="none" w:sz="0" w:space="0" w:color="auto"/>
        <w:left w:val="none" w:sz="0" w:space="0" w:color="auto"/>
        <w:bottom w:val="none" w:sz="0" w:space="0" w:color="auto"/>
        <w:right w:val="none" w:sz="0" w:space="0" w:color="auto"/>
      </w:divBdr>
      <w:divsChild>
        <w:div w:id="875584917">
          <w:marLeft w:val="0"/>
          <w:marRight w:val="0"/>
          <w:marTop w:val="0"/>
          <w:marBottom w:val="0"/>
          <w:divBdr>
            <w:top w:val="none" w:sz="0" w:space="0" w:color="auto"/>
            <w:left w:val="none" w:sz="0" w:space="0" w:color="auto"/>
            <w:bottom w:val="none" w:sz="0" w:space="0" w:color="auto"/>
            <w:right w:val="none" w:sz="0" w:space="0" w:color="auto"/>
          </w:divBdr>
        </w:div>
      </w:divsChild>
    </w:div>
    <w:div w:id="1308901570">
      <w:bodyDiv w:val="1"/>
      <w:marLeft w:val="0"/>
      <w:marRight w:val="0"/>
      <w:marTop w:val="0"/>
      <w:marBottom w:val="0"/>
      <w:divBdr>
        <w:top w:val="none" w:sz="0" w:space="0" w:color="auto"/>
        <w:left w:val="none" w:sz="0" w:space="0" w:color="auto"/>
        <w:bottom w:val="none" w:sz="0" w:space="0" w:color="auto"/>
        <w:right w:val="none" w:sz="0" w:space="0" w:color="auto"/>
      </w:divBdr>
    </w:div>
    <w:div w:id="1346324759">
      <w:bodyDiv w:val="1"/>
      <w:marLeft w:val="0"/>
      <w:marRight w:val="0"/>
      <w:marTop w:val="0"/>
      <w:marBottom w:val="0"/>
      <w:divBdr>
        <w:top w:val="none" w:sz="0" w:space="0" w:color="auto"/>
        <w:left w:val="none" w:sz="0" w:space="0" w:color="auto"/>
        <w:bottom w:val="none" w:sz="0" w:space="0" w:color="auto"/>
        <w:right w:val="none" w:sz="0" w:space="0" w:color="auto"/>
      </w:divBdr>
    </w:div>
    <w:div w:id="1352410970">
      <w:bodyDiv w:val="1"/>
      <w:marLeft w:val="0"/>
      <w:marRight w:val="0"/>
      <w:marTop w:val="0"/>
      <w:marBottom w:val="0"/>
      <w:divBdr>
        <w:top w:val="none" w:sz="0" w:space="0" w:color="auto"/>
        <w:left w:val="none" w:sz="0" w:space="0" w:color="auto"/>
        <w:bottom w:val="none" w:sz="0" w:space="0" w:color="auto"/>
        <w:right w:val="none" w:sz="0" w:space="0" w:color="auto"/>
      </w:divBdr>
    </w:div>
    <w:div w:id="1374504620">
      <w:bodyDiv w:val="1"/>
      <w:marLeft w:val="0"/>
      <w:marRight w:val="0"/>
      <w:marTop w:val="0"/>
      <w:marBottom w:val="0"/>
      <w:divBdr>
        <w:top w:val="none" w:sz="0" w:space="0" w:color="auto"/>
        <w:left w:val="none" w:sz="0" w:space="0" w:color="auto"/>
        <w:bottom w:val="none" w:sz="0" w:space="0" w:color="auto"/>
        <w:right w:val="none" w:sz="0" w:space="0" w:color="auto"/>
      </w:divBdr>
      <w:divsChild>
        <w:div w:id="638269106">
          <w:marLeft w:val="0"/>
          <w:marRight w:val="0"/>
          <w:marTop w:val="0"/>
          <w:marBottom w:val="0"/>
          <w:divBdr>
            <w:top w:val="none" w:sz="0" w:space="0" w:color="auto"/>
            <w:left w:val="none" w:sz="0" w:space="0" w:color="auto"/>
            <w:bottom w:val="none" w:sz="0" w:space="0" w:color="auto"/>
            <w:right w:val="none" w:sz="0" w:space="0" w:color="auto"/>
          </w:divBdr>
        </w:div>
      </w:divsChild>
    </w:div>
    <w:div w:id="1422026884">
      <w:bodyDiv w:val="1"/>
      <w:marLeft w:val="0"/>
      <w:marRight w:val="0"/>
      <w:marTop w:val="0"/>
      <w:marBottom w:val="0"/>
      <w:divBdr>
        <w:top w:val="none" w:sz="0" w:space="0" w:color="auto"/>
        <w:left w:val="none" w:sz="0" w:space="0" w:color="auto"/>
        <w:bottom w:val="none" w:sz="0" w:space="0" w:color="auto"/>
        <w:right w:val="none" w:sz="0" w:space="0" w:color="auto"/>
      </w:divBdr>
    </w:div>
    <w:div w:id="1525905629">
      <w:bodyDiv w:val="1"/>
      <w:marLeft w:val="0"/>
      <w:marRight w:val="0"/>
      <w:marTop w:val="0"/>
      <w:marBottom w:val="0"/>
      <w:divBdr>
        <w:top w:val="none" w:sz="0" w:space="0" w:color="auto"/>
        <w:left w:val="none" w:sz="0" w:space="0" w:color="auto"/>
        <w:bottom w:val="none" w:sz="0" w:space="0" w:color="auto"/>
        <w:right w:val="none" w:sz="0" w:space="0" w:color="auto"/>
      </w:divBdr>
    </w:div>
    <w:div w:id="1601328181">
      <w:bodyDiv w:val="1"/>
      <w:marLeft w:val="0"/>
      <w:marRight w:val="0"/>
      <w:marTop w:val="0"/>
      <w:marBottom w:val="0"/>
      <w:divBdr>
        <w:top w:val="none" w:sz="0" w:space="0" w:color="auto"/>
        <w:left w:val="none" w:sz="0" w:space="0" w:color="auto"/>
        <w:bottom w:val="none" w:sz="0" w:space="0" w:color="auto"/>
        <w:right w:val="none" w:sz="0" w:space="0" w:color="auto"/>
      </w:divBdr>
    </w:div>
    <w:div w:id="1647662203">
      <w:bodyDiv w:val="1"/>
      <w:marLeft w:val="0"/>
      <w:marRight w:val="0"/>
      <w:marTop w:val="0"/>
      <w:marBottom w:val="0"/>
      <w:divBdr>
        <w:top w:val="none" w:sz="0" w:space="0" w:color="auto"/>
        <w:left w:val="none" w:sz="0" w:space="0" w:color="auto"/>
        <w:bottom w:val="none" w:sz="0" w:space="0" w:color="auto"/>
        <w:right w:val="none" w:sz="0" w:space="0" w:color="auto"/>
      </w:divBdr>
    </w:div>
    <w:div w:id="1649672530">
      <w:bodyDiv w:val="1"/>
      <w:marLeft w:val="0"/>
      <w:marRight w:val="0"/>
      <w:marTop w:val="0"/>
      <w:marBottom w:val="0"/>
      <w:divBdr>
        <w:top w:val="none" w:sz="0" w:space="0" w:color="auto"/>
        <w:left w:val="none" w:sz="0" w:space="0" w:color="auto"/>
        <w:bottom w:val="none" w:sz="0" w:space="0" w:color="auto"/>
        <w:right w:val="none" w:sz="0" w:space="0" w:color="auto"/>
      </w:divBdr>
    </w:div>
    <w:div w:id="1681472509">
      <w:bodyDiv w:val="1"/>
      <w:marLeft w:val="0"/>
      <w:marRight w:val="0"/>
      <w:marTop w:val="0"/>
      <w:marBottom w:val="0"/>
      <w:divBdr>
        <w:top w:val="none" w:sz="0" w:space="0" w:color="auto"/>
        <w:left w:val="none" w:sz="0" w:space="0" w:color="auto"/>
        <w:bottom w:val="none" w:sz="0" w:space="0" w:color="auto"/>
        <w:right w:val="none" w:sz="0" w:space="0" w:color="auto"/>
      </w:divBdr>
    </w:div>
    <w:div w:id="1797142983">
      <w:bodyDiv w:val="1"/>
      <w:marLeft w:val="0"/>
      <w:marRight w:val="0"/>
      <w:marTop w:val="0"/>
      <w:marBottom w:val="0"/>
      <w:divBdr>
        <w:top w:val="none" w:sz="0" w:space="0" w:color="auto"/>
        <w:left w:val="none" w:sz="0" w:space="0" w:color="auto"/>
        <w:bottom w:val="none" w:sz="0" w:space="0" w:color="auto"/>
        <w:right w:val="none" w:sz="0" w:space="0" w:color="auto"/>
      </w:divBdr>
    </w:div>
    <w:div w:id="1806966040">
      <w:bodyDiv w:val="1"/>
      <w:marLeft w:val="0"/>
      <w:marRight w:val="0"/>
      <w:marTop w:val="0"/>
      <w:marBottom w:val="0"/>
      <w:divBdr>
        <w:top w:val="none" w:sz="0" w:space="0" w:color="auto"/>
        <w:left w:val="none" w:sz="0" w:space="0" w:color="auto"/>
        <w:bottom w:val="none" w:sz="0" w:space="0" w:color="auto"/>
        <w:right w:val="none" w:sz="0" w:space="0" w:color="auto"/>
      </w:divBdr>
    </w:div>
    <w:div w:id="1818374138">
      <w:bodyDiv w:val="1"/>
      <w:marLeft w:val="0"/>
      <w:marRight w:val="0"/>
      <w:marTop w:val="0"/>
      <w:marBottom w:val="0"/>
      <w:divBdr>
        <w:top w:val="none" w:sz="0" w:space="0" w:color="auto"/>
        <w:left w:val="none" w:sz="0" w:space="0" w:color="auto"/>
        <w:bottom w:val="none" w:sz="0" w:space="0" w:color="auto"/>
        <w:right w:val="none" w:sz="0" w:space="0" w:color="auto"/>
      </w:divBdr>
      <w:divsChild>
        <w:div w:id="73599653">
          <w:marLeft w:val="0"/>
          <w:marRight w:val="0"/>
          <w:marTop w:val="0"/>
          <w:marBottom w:val="0"/>
          <w:divBdr>
            <w:top w:val="none" w:sz="0" w:space="0" w:color="auto"/>
            <w:left w:val="none" w:sz="0" w:space="0" w:color="auto"/>
            <w:bottom w:val="none" w:sz="0" w:space="0" w:color="auto"/>
            <w:right w:val="none" w:sz="0" w:space="0" w:color="auto"/>
          </w:divBdr>
        </w:div>
      </w:divsChild>
    </w:div>
    <w:div w:id="1843154568">
      <w:bodyDiv w:val="1"/>
      <w:marLeft w:val="0"/>
      <w:marRight w:val="0"/>
      <w:marTop w:val="0"/>
      <w:marBottom w:val="0"/>
      <w:divBdr>
        <w:top w:val="none" w:sz="0" w:space="0" w:color="auto"/>
        <w:left w:val="none" w:sz="0" w:space="0" w:color="auto"/>
        <w:bottom w:val="none" w:sz="0" w:space="0" w:color="auto"/>
        <w:right w:val="none" w:sz="0" w:space="0" w:color="auto"/>
      </w:divBdr>
      <w:divsChild>
        <w:div w:id="788938502">
          <w:marLeft w:val="0"/>
          <w:marRight w:val="0"/>
          <w:marTop w:val="0"/>
          <w:marBottom w:val="0"/>
          <w:divBdr>
            <w:top w:val="none" w:sz="0" w:space="0" w:color="auto"/>
            <w:left w:val="none" w:sz="0" w:space="0" w:color="auto"/>
            <w:bottom w:val="none" w:sz="0" w:space="0" w:color="auto"/>
            <w:right w:val="none" w:sz="0" w:space="0" w:color="auto"/>
          </w:divBdr>
        </w:div>
      </w:divsChild>
    </w:div>
    <w:div w:id="1863206107">
      <w:bodyDiv w:val="1"/>
      <w:marLeft w:val="0"/>
      <w:marRight w:val="0"/>
      <w:marTop w:val="0"/>
      <w:marBottom w:val="0"/>
      <w:divBdr>
        <w:top w:val="none" w:sz="0" w:space="0" w:color="auto"/>
        <w:left w:val="none" w:sz="0" w:space="0" w:color="auto"/>
        <w:bottom w:val="none" w:sz="0" w:space="0" w:color="auto"/>
        <w:right w:val="none" w:sz="0" w:space="0" w:color="auto"/>
      </w:divBdr>
    </w:div>
    <w:div w:id="1870222719">
      <w:bodyDiv w:val="1"/>
      <w:marLeft w:val="0"/>
      <w:marRight w:val="0"/>
      <w:marTop w:val="0"/>
      <w:marBottom w:val="0"/>
      <w:divBdr>
        <w:top w:val="none" w:sz="0" w:space="0" w:color="auto"/>
        <w:left w:val="none" w:sz="0" w:space="0" w:color="auto"/>
        <w:bottom w:val="none" w:sz="0" w:space="0" w:color="auto"/>
        <w:right w:val="none" w:sz="0" w:space="0" w:color="auto"/>
      </w:divBdr>
    </w:div>
    <w:div w:id="1901094879">
      <w:bodyDiv w:val="1"/>
      <w:marLeft w:val="0"/>
      <w:marRight w:val="0"/>
      <w:marTop w:val="0"/>
      <w:marBottom w:val="0"/>
      <w:divBdr>
        <w:top w:val="none" w:sz="0" w:space="0" w:color="auto"/>
        <w:left w:val="none" w:sz="0" w:space="0" w:color="auto"/>
        <w:bottom w:val="none" w:sz="0" w:space="0" w:color="auto"/>
        <w:right w:val="none" w:sz="0" w:space="0" w:color="auto"/>
      </w:divBdr>
    </w:div>
    <w:div w:id="1942444212">
      <w:bodyDiv w:val="1"/>
      <w:marLeft w:val="0"/>
      <w:marRight w:val="0"/>
      <w:marTop w:val="0"/>
      <w:marBottom w:val="0"/>
      <w:divBdr>
        <w:top w:val="none" w:sz="0" w:space="0" w:color="auto"/>
        <w:left w:val="none" w:sz="0" w:space="0" w:color="auto"/>
        <w:bottom w:val="none" w:sz="0" w:space="0" w:color="auto"/>
        <w:right w:val="none" w:sz="0" w:space="0" w:color="auto"/>
      </w:divBdr>
    </w:div>
    <w:div w:id="1944149132">
      <w:bodyDiv w:val="1"/>
      <w:marLeft w:val="0"/>
      <w:marRight w:val="0"/>
      <w:marTop w:val="0"/>
      <w:marBottom w:val="0"/>
      <w:divBdr>
        <w:top w:val="none" w:sz="0" w:space="0" w:color="auto"/>
        <w:left w:val="none" w:sz="0" w:space="0" w:color="auto"/>
        <w:bottom w:val="none" w:sz="0" w:space="0" w:color="auto"/>
        <w:right w:val="none" w:sz="0" w:space="0" w:color="auto"/>
      </w:divBdr>
      <w:divsChild>
        <w:div w:id="216475390">
          <w:marLeft w:val="0"/>
          <w:marRight w:val="0"/>
          <w:marTop w:val="0"/>
          <w:marBottom w:val="0"/>
          <w:divBdr>
            <w:top w:val="none" w:sz="0" w:space="0" w:color="auto"/>
            <w:left w:val="none" w:sz="0" w:space="0" w:color="auto"/>
            <w:bottom w:val="none" w:sz="0" w:space="0" w:color="auto"/>
            <w:right w:val="none" w:sz="0" w:space="0" w:color="auto"/>
          </w:divBdr>
        </w:div>
      </w:divsChild>
    </w:div>
    <w:div w:id="1965229057">
      <w:bodyDiv w:val="1"/>
      <w:marLeft w:val="0"/>
      <w:marRight w:val="0"/>
      <w:marTop w:val="0"/>
      <w:marBottom w:val="0"/>
      <w:divBdr>
        <w:top w:val="none" w:sz="0" w:space="0" w:color="auto"/>
        <w:left w:val="none" w:sz="0" w:space="0" w:color="auto"/>
        <w:bottom w:val="none" w:sz="0" w:space="0" w:color="auto"/>
        <w:right w:val="none" w:sz="0" w:space="0" w:color="auto"/>
      </w:divBdr>
    </w:div>
    <w:div w:id="2080904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neurolabusc/NiiStat"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34.png"/><Relationship Id="rId21" Type="http://schemas.openxmlformats.org/officeDocument/2006/relationships/image" Target="media/image7.png"/><Relationship Id="rId42" Type="http://schemas.openxmlformats.org/officeDocument/2006/relationships/hyperlink" Target="https://doi.org/10.1016/s0010-9452(97)80002-0" TargetMode="External"/><Relationship Id="rId47" Type="http://schemas.openxmlformats.org/officeDocument/2006/relationships/hyperlink" Target="https://doi.org/10.1111/j.1540-4560.1972.tb00018.x" TargetMode="External"/><Relationship Id="rId63" Type="http://schemas.openxmlformats.org/officeDocument/2006/relationships/hyperlink" Target="https://doi.org/10.1093/cercor/11.6.490" TargetMode="External"/><Relationship Id="rId68" Type="http://schemas.openxmlformats.org/officeDocument/2006/relationships/hyperlink" Target="https://doi.org/10.3109/13697137.2012.656254" TargetMode="External"/><Relationship Id="rId84" Type="http://schemas.openxmlformats.org/officeDocument/2006/relationships/hyperlink" Target="https://doi.org/10.1016/j.brainres.2013.01.023" TargetMode="External"/><Relationship Id="rId89" Type="http://schemas.openxmlformats.org/officeDocument/2006/relationships/hyperlink" Target="https://doi.org/10.1016/j.neuroimage.2012.03.020" TargetMode="External"/><Relationship Id="rId112" Type="http://schemas.openxmlformats.org/officeDocument/2006/relationships/image" Target="media/image29.png"/><Relationship Id="rId16" Type="http://schemas.openxmlformats.org/officeDocument/2006/relationships/image" Target="media/image2.png"/><Relationship Id="rId107" Type="http://schemas.openxmlformats.org/officeDocument/2006/relationships/hyperlink" Target="https://data.mendeley.com/datasets/hdzptzz8r5" TargetMode="External"/><Relationship Id="rId11" Type="http://schemas.openxmlformats.org/officeDocument/2006/relationships/hyperlink" Target="https://www.nitrc.org/projects/mricron/"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hyperlink" Target="https://doi.org/10.1055/s-0034-1396005" TargetMode="External"/><Relationship Id="rId58" Type="http://schemas.openxmlformats.org/officeDocument/2006/relationships/hyperlink" Target="http://www.jstor.org/stable/44450930" TargetMode="External"/><Relationship Id="rId74" Type="http://schemas.openxmlformats.org/officeDocument/2006/relationships/hyperlink" Target="https://doi.org/10.1002/mpr.1376" TargetMode="External"/><Relationship Id="rId79" Type="http://schemas.openxmlformats.org/officeDocument/2006/relationships/hyperlink" Target="https://doi.org/10.1007/7657_2019_18" TargetMode="External"/><Relationship Id="rId102" Type="http://schemas.openxmlformats.org/officeDocument/2006/relationships/hyperlink" Target="https://doi.org/10.1007/bf00289299" TargetMode="External"/><Relationship Id="rId123" Type="http://schemas.microsoft.com/office/2016/09/relationships/commentsIds" Target="commentsIds.xml"/><Relationship Id="rId5" Type="http://schemas.openxmlformats.org/officeDocument/2006/relationships/webSettings" Target="webSettings.xml"/><Relationship Id="rId61" Type="http://schemas.openxmlformats.org/officeDocument/2006/relationships/hyperlink" Target="https://doi.org/10.1038/jcbfm.2013.102" TargetMode="External"/><Relationship Id="rId82" Type="http://schemas.openxmlformats.org/officeDocument/2006/relationships/hyperlink" Target="https://doi.org/10.1002/ana.20538" TargetMode="External"/><Relationship Id="rId90" Type="http://schemas.openxmlformats.org/officeDocument/2006/relationships/hyperlink" Target="https://doi.org/10.1155/2000/421719" TargetMode="External"/><Relationship Id="rId95" Type="http://schemas.openxmlformats.org/officeDocument/2006/relationships/hyperlink" Target="https://doi.org/10.1002/hbm.23490" TargetMode="External"/><Relationship Id="rId19" Type="http://schemas.openxmlformats.org/officeDocument/2006/relationships/image" Target="media/image5.png"/><Relationship Id="rId14" Type="http://schemas.openxmlformats.org/officeDocument/2006/relationships/hyperlink" Target="https://www.nitrc.org/projects/niistat/"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doi.org/10.1016/s0010-9452(78)80016-1" TargetMode="External"/><Relationship Id="rId48" Type="http://schemas.openxmlformats.org/officeDocument/2006/relationships/hyperlink" Target="https://doi.org/10.1177/0271678x18793324" TargetMode="External"/><Relationship Id="rId56" Type="http://schemas.openxmlformats.org/officeDocument/2006/relationships/hyperlink" Target="https://doi.org/10.1109/nssmic.1993.373602" TargetMode="External"/><Relationship Id="rId64" Type="http://schemas.openxmlformats.org/officeDocument/2006/relationships/hyperlink" Target="https://doi.org/10.1002/jnr.23953" TargetMode="External"/><Relationship Id="rId69" Type="http://schemas.openxmlformats.org/officeDocument/2006/relationships/hyperlink" Target="https://doi.org/10.1038/s41467-022-28030-3" TargetMode="External"/><Relationship Id="rId77" Type="http://schemas.openxmlformats.org/officeDocument/2006/relationships/hyperlink" Target="https://doi.org/10.1371/journal.pone.0038272" TargetMode="External"/><Relationship Id="rId100" Type="http://schemas.openxmlformats.org/officeDocument/2006/relationships/hyperlink" Target="https://CRAN.R-project.org/package=tidyr" TargetMode="External"/><Relationship Id="rId105" Type="http://schemas.openxmlformats.org/officeDocument/2006/relationships/hyperlink" Target="https://data.mendeley.com/datasets/c8n42jz525/1" TargetMode="External"/><Relationship Id="rId113" Type="http://schemas.openxmlformats.org/officeDocument/2006/relationships/image" Target="media/image30.png"/><Relationship Id="rId118" Type="http://schemas.openxmlformats.org/officeDocument/2006/relationships/image" Target="media/image35.jpeg"/><Relationship Id="rId8" Type="http://schemas.openxmlformats.org/officeDocument/2006/relationships/comments" Target="comments.xml"/><Relationship Id="rId51" Type="http://schemas.openxmlformats.org/officeDocument/2006/relationships/hyperlink" Target="https://doi.org/10.1145/1961189.1961199" TargetMode="External"/><Relationship Id="rId72" Type="http://schemas.openxmlformats.org/officeDocument/2006/relationships/hyperlink" Target="https://doi.org/10.1146/annurev-psych-010213-115057" TargetMode="External"/><Relationship Id="rId80" Type="http://schemas.openxmlformats.org/officeDocument/2006/relationships/hyperlink" Target="https://doi.org/10.1055/s-0038-1649503" TargetMode="External"/><Relationship Id="rId85" Type="http://schemas.openxmlformats.org/officeDocument/2006/relationships/hyperlink" Target="https://doi.org/10.1038/jcbfm.2014.186" TargetMode="External"/><Relationship Id="rId93" Type="http://schemas.openxmlformats.org/officeDocument/2006/relationships/hyperlink" Target="https://doi.org/10.1037/h0024723" TargetMode="External"/><Relationship Id="rId98" Type="http://schemas.openxmlformats.org/officeDocument/2006/relationships/hyperlink" Target="https://doi.org/10.3758/s13423-016-1085-7" TargetMode="External"/><Relationship Id="rId121" Type="http://schemas.microsoft.com/office/2011/relationships/people" Target="people.xml"/><Relationship Id="rId3" Type="http://schemas.openxmlformats.org/officeDocument/2006/relationships/styles" Target="styles.xml"/><Relationship Id="rId12" Type="http://schemas.openxmlformats.org/officeDocument/2006/relationships/hyperlink" Target="https://www.nitrc.org/projects/clinicaltbx"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doi.org/10.1161/01.str.30.6.1196" TargetMode="External"/><Relationship Id="rId59" Type="http://schemas.openxmlformats.org/officeDocument/2006/relationships/hyperlink" Target="https://doi.org/10.1016/s0140-6736(13)61953-4" TargetMode="External"/><Relationship Id="rId67" Type="http://schemas.openxmlformats.org/officeDocument/2006/relationships/hyperlink" Target="https://doi.org/10.1016/j.nicl.2021.102639" TargetMode="External"/><Relationship Id="rId103" Type="http://schemas.openxmlformats.org/officeDocument/2006/relationships/hyperlink" Target="https://doi.org/10.1007/978-3-319-56782-2_32-2" TargetMode="External"/><Relationship Id="rId108" Type="http://schemas.openxmlformats.org/officeDocument/2006/relationships/image" Target="media/image25.png"/><Relationship Id="rId116" Type="http://schemas.openxmlformats.org/officeDocument/2006/relationships/image" Target="media/image33.png"/><Relationship Id="rId20" Type="http://schemas.openxmlformats.org/officeDocument/2006/relationships/image" Target="media/image6.png"/><Relationship Id="rId41" Type="http://schemas.openxmlformats.org/officeDocument/2006/relationships/hyperlink" Target="https://doi.org/10.1093/brain/awq011" TargetMode="External"/><Relationship Id="rId54" Type="http://schemas.openxmlformats.org/officeDocument/2006/relationships/hyperlink" Target="https://doi.org/10.1016/j.nicl.2015.06.013" TargetMode="External"/><Relationship Id="rId62" Type="http://schemas.openxmlformats.org/officeDocument/2006/relationships/hyperlink" Target="https://doi.org/10.1177/1073858409333069" TargetMode="External"/><Relationship Id="rId70" Type="http://schemas.openxmlformats.org/officeDocument/2006/relationships/hyperlink" Target="https://doi.org/10.1080/1357650x.2018.1497044" TargetMode="External"/><Relationship Id="rId75" Type="http://schemas.openxmlformats.org/officeDocument/2006/relationships/hyperlink" Target="https://doi.org/10.7771/1932-6246.1167" TargetMode="External"/><Relationship Id="rId83" Type="http://schemas.openxmlformats.org/officeDocument/2006/relationships/hyperlink" Target="https://doi.org/10.1016/j.jneumeth.2008.03.002" TargetMode="External"/><Relationship Id="rId88" Type="http://schemas.openxmlformats.org/officeDocument/2006/relationships/hyperlink" Target="https://www.R-project.org/" TargetMode="External"/><Relationship Id="rId91" Type="http://schemas.openxmlformats.org/officeDocument/2006/relationships/hyperlink" Target="https://doi.org/10.1016/j.neuropsychologia.2010.04.018" TargetMode="External"/><Relationship Id="rId96" Type="http://schemas.openxmlformats.org/officeDocument/2006/relationships/hyperlink" Target="https://doi.org/10.1093/ageing/22.1.46" TargetMode="External"/><Relationship Id="rId11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doi.org/10.1212/01.wnl.0000113730.73031.f4" TargetMode="External"/><Relationship Id="rId57" Type="http://schemas.openxmlformats.org/officeDocument/2006/relationships/hyperlink" Target="https://doi.org/10.1093/cercor/bhw157" TargetMode="External"/><Relationship Id="rId106" Type="http://schemas.openxmlformats.org/officeDocument/2006/relationships/hyperlink" Target="https://data.mendeley.com/datasets/yjkr647mzb/2" TargetMode="External"/><Relationship Id="rId114" Type="http://schemas.openxmlformats.org/officeDocument/2006/relationships/image" Target="media/image31.png"/><Relationship Id="rId119" Type="http://schemas.openxmlformats.org/officeDocument/2006/relationships/image" Target="media/image36.png"/><Relationship Id="rId10" Type="http://schemas.openxmlformats.org/officeDocument/2006/relationships/hyperlink" Target="https://se.mathworks.com/products/matlab.html" TargetMode="External"/><Relationship Id="rId31" Type="http://schemas.openxmlformats.org/officeDocument/2006/relationships/image" Target="media/image17.png"/><Relationship Id="rId44" Type="http://schemas.openxmlformats.org/officeDocument/2006/relationships/hyperlink" Target="https://doi.org/10.1007/s11682-011-9144-1" TargetMode="External"/><Relationship Id="rId52" Type="http://schemas.openxmlformats.org/officeDocument/2006/relationships/hyperlink" Target="https://doi.org/10.1016/j.acra.2011.09.008" TargetMode="External"/><Relationship Id="rId60" Type="http://schemas.openxmlformats.org/officeDocument/2006/relationships/hyperlink" Target="https://doi.org/10.1016/S1474-4422(21)00252-0" TargetMode="External"/><Relationship Id="rId65" Type="http://schemas.openxmlformats.org/officeDocument/2006/relationships/hyperlink" Target="https://books.google.de/books?id=gOa0hfqT-M8C" TargetMode="External"/><Relationship Id="rId73" Type="http://schemas.openxmlformats.org/officeDocument/2006/relationships/hyperlink" Target="https://doi.org/10.1073/pnas.1316909110" TargetMode="External"/><Relationship Id="rId78" Type="http://schemas.openxmlformats.org/officeDocument/2006/relationships/hyperlink" Target="https://doi.org/10.1093/brain/awh698" TargetMode="External"/><Relationship Id="rId81" Type="http://schemas.openxmlformats.org/officeDocument/2006/relationships/hyperlink" Target="https://doi.org/10.1136/practneurol-2015-001115" TargetMode="External"/><Relationship Id="rId86" Type="http://schemas.openxmlformats.org/officeDocument/2006/relationships/hyperlink" Target="https://doi.org/10.1002/hbm.1058" TargetMode="External"/><Relationship Id="rId94" Type="http://schemas.openxmlformats.org/officeDocument/2006/relationships/hyperlink" Target="https://doi.org/10.1037/h0076948" TargetMode="External"/><Relationship Id="rId99" Type="http://schemas.openxmlformats.org/officeDocument/2006/relationships/hyperlink" Target="https://CRAN.R-project.org/package=dplyr" TargetMode="External"/><Relationship Id="rId101" Type="http://schemas.openxmlformats.org/officeDocument/2006/relationships/hyperlink" Target="https://doi.org/10.1016/s0165-0173(01)00136-9" TargetMode="External"/><Relationship Id="rId122"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yperlink" Target="https://www.nitrc.org/projects/mricron/" TargetMode="External"/><Relationship Id="rId18" Type="http://schemas.openxmlformats.org/officeDocument/2006/relationships/image" Target="media/image4.png"/><Relationship Id="rId39" Type="http://schemas.openxmlformats.org/officeDocument/2006/relationships/hyperlink" Target="https://www.nitrc.org/projects/surfice/" TargetMode="External"/><Relationship Id="rId109" Type="http://schemas.openxmlformats.org/officeDocument/2006/relationships/image" Target="media/image26.png"/><Relationship Id="rId34" Type="http://schemas.openxmlformats.org/officeDocument/2006/relationships/image" Target="media/image20.png"/><Relationship Id="rId50" Type="http://schemas.openxmlformats.org/officeDocument/2006/relationships/hyperlink" Target="https://doi.org/10.1016/j.cortex.2008.05.004" TargetMode="External"/><Relationship Id="rId55" Type="http://schemas.openxmlformats.org/officeDocument/2006/relationships/hyperlink" Target="https://doi.org/10.1016/j.neuropsychologia.2017.10.021" TargetMode="External"/><Relationship Id="rId76" Type="http://schemas.openxmlformats.org/officeDocument/2006/relationships/hyperlink" Target="https://doi.org/10.1723/3769.37563" TargetMode="External"/><Relationship Id="rId97" Type="http://schemas.openxmlformats.org/officeDocument/2006/relationships/hyperlink" Target="https://doi.org/10.1080/13803395.2016.1262333" TargetMode="External"/><Relationship Id="rId104" Type="http://schemas.openxmlformats.org/officeDocument/2006/relationships/hyperlink" Target="https://doi.org/10.1002/hbm.22590"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doi.org/10.1037/h0075023" TargetMode="External"/><Relationship Id="rId92" Type="http://schemas.openxmlformats.org/officeDocument/2006/relationships/hyperlink" Target="https://doi.org/10.1162/089976600300015565"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hyperlink" Target="https://doi.org/10.1177/0149206314560412" TargetMode="External"/><Relationship Id="rId45" Type="http://schemas.openxmlformats.org/officeDocument/2006/relationships/hyperlink" Target="https://doi.org/10.1038/s41467-021-23492-3" TargetMode="External"/><Relationship Id="rId66" Type="http://schemas.openxmlformats.org/officeDocument/2006/relationships/hyperlink" Target="https://doi.org/10.1016/j.neuroimage.2020.116589" TargetMode="External"/><Relationship Id="rId87" Type="http://schemas.openxmlformats.org/officeDocument/2006/relationships/hyperlink" Target="https://doi.org/10.1016/j.pmrj.2017.11.003" TargetMode="External"/><Relationship Id="rId110" Type="http://schemas.openxmlformats.org/officeDocument/2006/relationships/image" Target="media/image27.png"/><Relationship Id="rId115" Type="http://schemas.openxmlformats.org/officeDocument/2006/relationships/image" Target="media/image32.png"/></Relationships>
</file>

<file path=word/theme/theme1.xml><?xml version="1.0" encoding="utf-8"?>
<a:theme xmlns:a="http://schemas.openxmlformats.org/drawingml/2006/main" name="Office">
  <a:themeElements>
    <a:clrScheme name="Bla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DD948B-E743-43C2-85F3-02C4BEB36C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11665</Words>
  <Characters>66497</Characters>
  <Application>Microsoft Office Word</Application>
  <DocSecurity>0</DocSecurity>
  <Lines>554</Lines>
  <Paragraphs>156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78006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Tamara Kessler</dc:creator>
  <cp:keywords/>
  <dc:description/>
  <cp:lastModifiedBy>Sperber</cp:lastModifiedBy>
  <cp:revision>137</cp:revision>
  <dcterms:created xsi:type="dcterms:W3CDTF">2022-09-08T15:12:00Z</dcterms:created>
  <dcterms:modified xsi:type="dcterms:W3CDTF">2022-09-15T11:36:00Z</dcterms:modified>
</cp:coreProperties>
</file>