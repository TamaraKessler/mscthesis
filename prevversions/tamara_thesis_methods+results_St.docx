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8BE114" w14:textId="5858169E" w:rsidR="00ED13AD" w:rsidRPr="006D5155" w:rsidRDefault="000E5F13" w:rsidP="006D5155">
      <w:pPr>
        <w:pStyle w:val="Heading2"/>
        <w:numPr>
          <w:ilvl w:val="0"/>
          <w:numId w:val="13"/>
        </w:numPr>
        <w:rPr>
          <w:b w:val="0"/>
          <w:bCs w:val="0"/>
        </w:rPr>
      </w:pPr>
      <w:bookmarkStart w:id="0" w:name="_Toc112150468"/>
      <w:bookmarkStart w:id="1" w:name="_Hlk113193293"/>
      <w:r w:rsidRPr="006D5155">
        <w:rPr>
          <w:b w:val="0"/>
          <w:bCs w:val="0"/>
        </w:rPr>
        <w:t>Material &amp; Methods</w:t>
      </w:r>
      <w:bookmarkEnd w:id="0"/>
    </w:p>
    <w:p w14:paraId="04AE49D0" w14:textId="753BA825" w:rsidR="008A06EC" w:rsidRPr="006D5155" w:rsidRDefault="000E5F13" w:rsidP="008A06EC">
      <w:pPr>
        <w:pStyle w:val="Heading3"/>
        <w:numPr>
          <w:ilvl w:val="1"/>
          <w:numId w:val="13"/>
        </w:numPr>
      </w:pPr>
      <w:bookmarkStart w:id="2" w:name="_Toc112150469"/>
      <w:r w:rsidRPr="006D5155">
        <w:t>Patient Sample</w:t>
      </w:r>
      <w:bookmarkEnd w:id="2"/>
    </w:p>
    <w:p w14:paraId="4FE913FE" w14:textId="3913CF92" w:rsidR="008A06EC" w:rsidRPr="006D5155" w:rsidRDefault="00A40F89" w:rsidP="008A06EC">
      <w:bookmarkStart w:id="3"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study was conducted in accordance with the revised guidelines from the Declaration of Helsinki.</w:t>
      </w:r>
    </w:p>
    <w:p w14:paraId="520A7529" w14:textId="4C095048" w:rsidR="00A40F89" w:rsidRPr="006D5155" w:rsidRDefault="00915BD7" w:rsidP="00A40F89">
      <w:r w:rsidRPr="006D5155">
        <w:t xml:space="preserve">The </w:t>
      </w:r>
      <w:r w:rsidR="004D28F8" w:rsidRPr="006D5155">
        <w:t xml:space="preserve">inclusion </w:t>
      </w:r>
      <w:r w:rsidRPr="006D5155">
        <w:t>criteria for the study were as follows:</w:t>
      </w:r>
    </w:p>
    <w:p w14:paraId="1CB28776" w14:textId="2E45DB29" w:rsidR="00C654D1" w:rsidRPr="006D5155" w:rsidRDefault="00915BD7" w:rsidP="00314544">
      <w:pPr>
        <w:pStyle w:val="ListParagraph"/>
        <w:numPr>
          <w:ilvl w:val="0"/>
          <w:numId w:val="4"/>
        </w:numPr>
      </w:pPr>
      <w:r w:rsidRPr="006D5155">
        <w:t xml:space="preserve">Imaging data must have been acquired during the acute phase </w:t>
      </w:r>
      <w:r w:rsidR="00714E13" w:rsidRPr="006D5155">
        <w:t>of</w:t>
      </w:r>
      <w:r w:rsidRPr="006D5155">
        <w:t xml:space="preserve"> the patient’s stroke, i.e., within 14 days</w:t>
      </w:r>
    </w:p>
    <w:p w14:paraId="03AB8957" w14:textId="5B605ACE" w:rsidR="00D73BF1" w:rsidRPr="006D5155" w:rsidRDefault="00D73BF1" w:rsidP="00915BD7">
      <w:pPr>
        <w:pStyle w:val="ListParagraph"/>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Paragraph"/>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2A1EF0FA" w:rsidR="00483B4A" w:rsidRPr="006D5155" w:rsidRDefault="00483B4A" w:rsidP="00483B4A">
      <w:pPr>
        <w:pStyle w:val="ListParagraph"/>
        <w:numPr>
          <w:ilvl w:val="0"/>
          <w:numId w:val="4"/>
        </w:numPr>
      </w:pPr>
      <w:r w:rsidRPr="006D5155">
        <w:t>The patient completed at least two out of the three diagnostic tests for visuospatial neglect during the acute phase after the patient’s stroke, i.e., within 14 days</w:t>
      </w:r>
    </w:p>
    <w:p w14:paraId="6CE08132" w14:textId="459DECC1" w:rsidR="00DC0715" w:rsidRPr="006D5155" w:rsidRDefault="00483B4A" w:rsidP="00A562FB">
      <w:pPr>
        <w:pStyle w:val="ListParagraph"/>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4" w:author="Smaczny, Stefan" w:date="2022-09-06T17:19:00Z">
        <w:r w:rsidR="00A31FFC">
          <w:rPr>
            <w:rStyle w:val="Hyperlink"/>
            <w:rFonts w:ascii="Ebrima" w:hAnsi="Ebrima"/>
          </w:rPr>
          <w:t xml:space="preserve"> for demographic data</w:t>
        </w:r>
      </w:ins>
      <w:r w:rsidR="00A562FB" w:rsidRPr="006D5155">
        <w:t xml:space="preserve">). </w:t>
      </w:r>
      <w:commentRangeStart w:id="5"/>
      <w:r w:rsidR="00A562FB" w:rsidRPr="006D5155">
        <w:t>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control groups</w:t>
      </w:r>
      <w:r w:rsidR="00A91C22" w:rsidRPr="006D5155">
        <w:t>).</w:t>
      </w:r>
      <w:commentRangeEnd w:id="5"/>
      <w:r w:rsidR="002C4234">
        <w:rPr>
          <w:rStyle w:val="CommentReference"/>
        </w:rPr>
        <w:commentReference w:id="5"/>
      </w:r>
    </w:p>
    <w:p w14:paraId="76F99483" w14:textId="77777777" w:rsidR="00DC0715" w:rsidRPr="006D5155" w:rsidRDefault="00DC0715">
      <w:pPr>
        <w:rPr>
          <w:b/>
          <w:bCs/>
        </w:rPr>
      </w:pPr>
      <w:bookmarkStart w:id="6" w:name="table01"/>
      <w:r w:rsidRPr="006D5155">
        <w:rPr>
          <w:b/>
          <w:bCs/>
        </w:rPr>
        <w:br w:type="page"/>
      </w:r>
    </w:p>
    <w:p w14:paraId="0543A263" w14:textId="71C2023E" w:rsidR="00BA3830" w:rsidRPr="006D5155" w:rsidRDefault="006D5155" w:rsidP="00BA3830">
      <w:pPr>
        <w:rPr>
          <w:sz w:val="28"/>
          <w:szCs w:val="28"/>
        </w:rPr>
      </w:pPr>
      <w:r>
        <w:rPr>
          <w:b/>
          <w:bCs/>
        </w:rPr>
        <w:lastRenderedPageBreak/>
        <w:t>Table</w:t>
      </w:r>
      <w:r w:rsidR="00DE5EBB" w:rsidRPr="006D5155">
        <w:rPr>
          <w:b/>
          <w:bCs/>
        </w:rPr>
        <w:t xml:space="preserve"> </w:t>
      </w:r>
      <w:r w:rsidR="008D0B96" w:rsidRPr="006D5155">
        <w:rPr>
          <w:b/>
          <w:bCs/>
        </w:rPr>
        <w:t>1</w:t>
      </w:r>
      <w:r w:rsidR="00376FFF" w:rsidRPr="006D5155">
        <w:rPr>
          <w:b/>
          <w:bCs/>
        </w:rPr>
        <w:t>:</w:t>
      </w:r>
      <w:r w:rsidR="00376FFF" w:rsidRPr="006D5155">
        <w:t xml:space="preserve"> </w:t>
      </w:r>
      <w:bookmarkEnd w:id="6"/>
      <w:r w:rsidR="00376FFF" w:rsidRPr="006D5155">
        <w:t>Clinical and demographic data of the patient sample</w:t>
      </w:r>
    </w:p>
    <w:tbl>
      <w:tblPr>
        <w:tblStyle w:val="PlainTable2"/>
        <w:tblW w:w="9640" w:type="dxa"/>
        <w:tblInd w:w="-284" w:type="dxa"/>
        <w:tblLook w:val="04A0" w:firstRow="1" w:lastRow="0" w:firstColumn="1" w:lastColumn="0" w:noHBand="0" w:noVBand="1"/>
        <w:tblPrChange w:id="7" w:author="Smaczny, Stefan" w:date="2022-09-05T17:07:00Z">
          <w:tblPr>
            <w:tblStyle w:val="PlainTable2"/>
            <w:tblW w:w="9640" w:type="dxa"/>
            <w:tblInd w:w="-284" w:type="dxa"/>
            <w:tblLook w:val="04A0" w:firstRow="1" w:lastRow="0" w:firstColumn="1" w:lastColumn="0" w:noHBand="0" w:noVBand="1"/>
          </w:tblPr>
        </w:tblPrChange>
      </w:tblPr>
      <w:tblGrid>
        <w:gridCol w:w="2096"/>
        <w:gridCol w:w="2016"/>
        <w:gridCol w:w="2126"/>
        <w:gridCol w:w="2126"/>
        <w:gridCol w:w="1276"/>
        <w:tblGridChange w:id="8">
          <w:tblGrid>
            <w:gridCol w:w="2096"/>
            <w:gridCol w:w="2016"/>
            <w:gridCol w:w="2126"/>
            <w:gridCol w:w="2126"/>
            <w:gridCol w:w="1276"/>
          </w:tblGrid>
        </w:tblGridChange>
      </w:tblGrid>
      <w:tr w:rsidR="00BA3830" w:rsidRPr="006D5155" w14:paraId="289B1999" w14:textId="77777777" w:rsidTr="002C4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8" w:space="0" w:color="auto"/>
              <w:bottom w:val="single" w:sz="18" w:space="0" w:color="auto"/>
            </w:tcBorders>
            <w:tcPrChange w:id="9" w:author="Smaczny, Stefan" w:date="2022-09-05T17:07: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2016" w:type="dxa"/>
            <w:tcBorders>
              <w:top w:val="single" w:sz="18" w:space="0" w:color="auto"/>
              <w:bottom w:val="single" w:sz="18" w:space="0" w:color="auto"/>
            </w:tcBorders>
            <w:shd w:val="clear" w:color="auto" w:fill="F2F2F2" w:themeFill="background1" w:themeFillShade="F2"/>
            <w:tcPrChange w:id="10" w:author="Smaczny, Stefan" w:date="2022-09-05T17:07: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2126" w:type="dxa"/>
            <w:tcBorders>
              <w:top w:val="single" w:sz="18" w:space="0" w:color="auto"/>
              <w:bottom w:val="single" w:sz="18" w:space="0" w:color="auto"/>
            </w:tcBorders>
            <w:tcPrChange w:id="11" w:author="Smaczny, Stefan" w:date="2022-09-05T17:07: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Borders>
              <w:top w:val="single" w:sz="18" w:space="0" w:color="auto"/>
              <w:bottom w:val="single" w:sz="18" w:space="0" w:color="auto"/>
            </w:tcBorders>
            <w:tcPrChange w:id="12" w:author="Smaczny, Stefan" w:date="2022-09-05T17:07: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1276" w:type="dxa"/>
            <w:tcBorders>
              <w:top w:val="single" w:sz="18" w:space="0" w:color="auto"/>
              <w:bottom w:val="single" w:sz="18" w:space="0" w:color="auto"/>
            </w:tcBorders>
            <w:tcPrChange w:id="13" w:author="Smaczny, Stefan" w:date="2022-09-05T17:07: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8" w:space="0" w:color="auto"/>
              <w:bottom w:val="nil"/>
            </w:tcBorders>
            <w:tcPrChange w:id="14" w:author="Smaczny, Stefan" w:date="2022-09-05T17:07: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2016" w:type="dxa"/>
            <w:tcBorders>
              <w:top w:val="single" w:sz="18" w:space="0" w:color="auto"/>
              <w:bottom w:val="nil"/>
            </w:tcBorders>
            <w:shd w:val="clear" w:color="auto" w:fill="F2F2F2" w:themeFill="background1" w:themeFillShade="F2"/>
            <w:tcPrChange w:id="15" w:author="Smaczny, Stefan" w:date="2022-09-05T17:07: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2126" w:type="dxa"/>
            <w:tcBorders>
              <w:top w:val="single" w:sz="18" w:space="0" w:color="auto"/>
              <w:bottom w:val="nil"/>
            </w:tcBorders>
            <w:tcPrChange w:id="16" w:author="Smaczny, Stefan" w:date="2022-09-05T17:07: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2126" w:type="dxa"/>
            <w:tcBorders>
              <w:top w:val="single" w:sz="18" w:space="0" w:color="auto"/>
              <w:bottom w:val="nil"/>
            </w:tcBorders>
            <w:tcPrChange w:id="17" w:author="Smaczny, Stefan" w:date="2022-09-05T17:07: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1276" w:type="dxa"/>
            <w:tcBorders>
              <w:top w:val="single" w:sz="18" w:space="0" w:color="auto"/>
              <w:bottom w:val="nil"/>
            </w:tcBorders>
            <w:tcPrChange w:id="18" w:author="Smaczny, Stefan" w:date="2022-09-05T17:07: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19" w:author="Smaczny, Stefan" w:date="2022-09-05T17:07: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2016" w:type="dxa"/>
            <w:tcBorders>
              <w:top w:val="nil"/>
              <w:bottom w:val="nil"/>
            </w:tcBorders>
            <w:shd w:val="clear" w:color="auto" w:fill="F2F2F2" w:themeFill="background1" w:themeFillShade="F2"/>
            <w:tcPrChange w:id="20" w:author="Smaczny, Stefan" w:date="2022-09-05T17:07: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2126" w:type="dxa"/>
            <w:tcBorders>
              <w:top w:val="nil"/>
              <w:bottom w:val="nil"/>
            </w:tcBorders>
            <w:tcPrChange w:id="21" w:author="Smaczny, Stefan" w:date="2022-09-05T17:07: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2126" w:type="dxa"/>
            <w:tcBorders>
              <w:top w:val="nil"/>
              <w:bottom w:val="nil"/>
            </w:tcBorders>
            <w:tcPrChange w:id="22" w:author="Smaczny, Stefan" w:date="2022-09-05T17:07: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1276" w:type="dxa"/>
            <w:tcBorders>
              <w:top w:val="nil"/>
              <w:bottom w:val="nil"/>
            </w:tcBorders>
            <w:tcPrChange w:id="23" w:author="Smaczny, Stefan" w:date="2022-09-05T17:07: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24" w:author="Smaczny, Stefan" w:date="2022-09-05T17:07: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2016" w:type="dxa"/>
            <w:tcBorders>
              <w:top w:val="nil"/>
              <w:bottom w:val="nil"/>
            </w:tcBorders>
            <w:shd w:val="clear" w:color="auto" w:fill="F2F2F2" w:themeFill="background1" w:themeFillShade="F2"/>
            <w:tcPrChange w:id="25" w:author="Smaczny, Stefan" w:date="2022-09-05T17:07: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2126" w:type="dxa"/>
            <w:tcBorders>
              <w:top w:val="nil"/>
              <w:bottom w:val="nil"/>
            </w:tcBorders>
            <w:tcPrChange w:id="26" w:author="Smaczny, Stefan" w:date="2022-09-05T17:07: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2126" w:type="dxa"/>
            <w:tcBorders>
              <w:top w:val="nil"/>
              <w:bottom w:val="nil"/>
            </w:tcBorders>
            <w:tcPrChange w:id="27" w:author="Smaczny, Stefan" w:date="2022-09-05T17:07: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1276" w:type="dxa"/>
            <w:tcBorders>
              <w:top w:val="nil"/>
              <w:bottom w:val="nil"/>
            </w:tcBorders>
            <w:tcPrChange w:id="28" w:author="Smaczny, Stefan" w:date="2022-09-05T17:07: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29" w:author="Smaczny, Stefan" w:date="2022-09-05T17:07: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2016" w:type="dxa"/>
            <w:tcBorders>
              <w:top w:val="nil"/>
              <w:bottom w:val="nil"/>
            </w:tcBorders>
            <w:shd w:val="clear" w:color="auto" w:fill="F2F2F2" w:themeFill="background1" w:themeFillShade="F2"/>
            <w:tcPrChange w:id="30" w:author="Smaczny, Stefan" w:date="2022-09-05T17:07: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2126" w:type="dxa"/>
            <w:tcBorders>
              <w:top w:val="nil"/>
              <w:bottom w:val="nil"/>
            </w:tcBorders>
            <w:tcPrChange w:id="31" w:author="Smaczny, Stefan" w:date="2022-09-05T17:07: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2126" w:type="dxa"/>
            <w:tcBorders>
              <w:top w:val="nil"/>
              <w:bottom w:val="nil"/>
            </w:tcBorders>
            <w:tcPrChange w:id="32" w:author="Smaczny, Stefan" w:date="2022-09-05T17:07: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1276" w:type="dxa"/>
            <w:tcBorders>
              <w:top w:val="nil"/>
              <w:bottom w:val="nil"/>
            </w:tcBorders>
            <w:tcPrChange w:id="33" w:author="Smaczny, Stefan" w:date="2022-09-05T17:07: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34" w:author="Smaczny, Stefan" w:date="2022-09-05T17:07: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2016" w:type="dxa"/>
            <w:tcBorders>
              <w:top w:val="nil"/>
              <w:bottom w:val="nil"/>
            </w:tcBorders>
            <w:shd w:val="clear" w:color="auto" w:fill="F2F2F2" w:themeFill="background1" w:themeFillShade="F2"/>
            <w:tcPrChange w:id="35" w:author="Smaczny, Stefan" w:date="2022-09-05T17:07: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2126" w:type="dxa"/>
            <w:tcBorders>
              <w:top w:val="nil"/>
              <w:bottom w:val="nil"/>
            </w:tcBorders>
            <w:tcPrChange w:id="36" w:author="Smaczny, Stefan" w:date="2022-09-05T17:07: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2126" w:type="dxa"/>
            <w:tcBorders>
              <w:top w:val="nil"/>
              <w:bottom w:val="nil"/>
            </w:tcBorders>
            <w:tcPrChange w:id="37" w:author="Smaczny, Stefan" w:date="2022-09-05T17:07: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1276" w:type="dxa"/>
            <w:tcBorders>
              <w:top w:val="nil"/>
              <w:bottom w:val="nil"/>
            </w:tcBorders>
            <w:tcPrChange w:id="38" w:author="Smaczny, Stefan" w:date="2022-09-05T17:07: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39" w:author="Smaczny, Stefan" w:date="2022-09-05T17:07: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2016" w:type="dxa"/>
            <w:tcBorders>
              <w:top w:val="nil"/>
              <w:bottom w:val="nil"/>
            </w:tcBorders>
            <w:shd w:val="clear" w:color="auto" w:fill="F2F2F2" w:themeFill="background1" w:themeFillShade="F2"/>
            <w:tcPrChange w:id="40" w:author="Smaczny, Stefan" w:date="2022-09-05T17:07: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2126" w:type="dxa"/>
            <w:tcBorders>
              <w:top w:val="nil"/>
              <w:bottom w:val="nil"/>
            </w:tcBorders>
            <w:tcPrChange w:id="41" w:author="Smaczny, Stefan" w:date="2022-09-05T17:07: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2126" w:type="dxa"/>
            <w:tcBorders>
              <w:top w:val="nil"/>
              <w:bottom w:val="nil"/>
            </w:tcBorders>
            <w:tcPrChange w:id="42" w:author="Smaczny, Stefan" w:date="2022-09-05T17:07: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1276" w:type="dxa"/>
            <w:tcBorders>
              <w:top w:val="nil"/>
              <w:bottom w:val="nil"/>
            </w:tcBorders>
            <w:tcPrChange w:id="43" w:author="Smaczny, Stefan" w:date="2022-09-05T17:07: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44" w:author="Smaczny, Stefan" w:date="2022-09-05T17:07: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2016" w:type="dxa"/>
            <w:tcBorders>
              <w:top w:val="nil"/>
              <w:bottom w:val="nil"/>
            </w:tcBorders>
            <w:shd w:val="clear" w:color="auto" w:fill="F2F2F2" w:themeFill="background1" w:themeFillShade="F2"/>
            <w:tcPrChange w:id="45" w:author="Smaczny, Stefan" w:date="2022-09-05T17:07: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2126" w:type="dxa"/>
            <w:tcBorders>
              <w:top w:val="nil"/>
              <w:bottom w:val="nil"/>
            </w:tcBorders>
            <w:tcPrChange w:id="46" w:author="Smaczny, Stefan" w:date="2022-09-05T17:07: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2126" w:type="dxa"/>
            <w:tcBorders>
              <w:top w:val="nil"/>
              <w:bottom w:val="nil"/>
            </w:tcBorders>
            <w:tcPrChange w:id="47" w:author="Smaczny, Stefan" w:date="2022-09-05T17:07: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1276" w:type="dxa"/>
            <w:tcBorders>
              <w:top w:val="nil"/>
              <w:bottom w:val="nil"/>
            </w:tcBorders>
            <w:tcPrChange w:id="48" w:author="Smaczny, Stefan" w:date="2022-09-05T17:07: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r w:rsidR="004A157C" w:rsidRPr="006D5155">
              <w:rPr>
                <w:sz w:val="18"/>
                <w:szCs w:val="18"/>
                <w:vertAlign w:val="superscript"/>
              </w:rPr>
              <w:t>b</w:t>
            </w:r>
          </w:p>
        </w:tc>
      </w:tr>
      <w:tr w:rsidR="00BA3830" w:rsidRPr="006D5155" w14:paraId="2EB093C3"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49" w:author="Smaczny, Stefan" w:date="2022-09-05T17:07: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2016" w:type="dxa"/>
            <w:tcBorders>
              <w:top w:val="nil"/>
              <w:bottom w:val="nil"/>
            </w:tcBorders>
            <w:shd w:val="clear" w:color="auto" w:fill="F2F2F2" w:themeFill="background1" w:themeFillShade="F2"/>
            <w:tcPrChange w:id="50" w:author="Smaczny, Stefan" w:date="2022-09-05T17:07: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2126" w:type="dxa"/>
            <w:tcBorders>
              <w:top w:val="nil"/>
              <w:bottom w:val="nil"/>
            </w:tcBorders>
            <w:tcPrChange w:id="51" w:author="Smaczny, Stefan" w:date="2022-09-05T17:07: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2126" w:type="dxa"/>
            <w:tcBorders>
              <w:top w:val="nil"/>
              <w:bottom w:val="nil"/>
            </w:tcBorders>
            <w:tcPrChange w:id="52" w:author="Smaczny, Stefan" w:date="2022-09-05T17:07: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1276" w:type="dxa"/>
            <w:tcBorders>
              <w:top w:val="nil"/>
              <w:bottom w:val="nil"/>
            </w:tcBorders>
            <w:tcPrChange w:id="53" w:author="Smaczny, Stefan" w:date="2022-09-05T17:07: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54" w:author="Smaczny, Stefan" w:date="2022-09-05T17:07: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2016" w:type="dxa"/>
            <w:tcBorders>
              <w:top w:val="nil"/>
              <w:bottom w:val="nil"/>
            </w:tcBorders>
            <w:shd w:val="clear" w:color="auto" w:fill="F2F2F2" w:themeFill="background1" w:themeFillShade="F2"/>
            <w:tcPrChange w:id="55" w:author="Smaczny, Stefan" w:date="2022-09-05T17:07: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2126" w:type="dxa"/>
            <w:tcBorders>
              <w:top w:val="nil"/>
              <w:bottom w:val="nil"/>
            </w:tcBorders>
            <w:tcPrChange w:id="56" w:author="Smaczny, Stefan" w:date="2022-09-05T17:07: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2126" w:type="dxa"/>
            <w:tcBorders>
              <w:top w:val="nil"/>
              <w:bottom w:val="nil"/>
            </w:tcBorders>
            <w:tcPrChange w:id="57" w:author="Smaczny, Stefan" w:date="2022-09-05T17:07: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1276" w:type="dxa"/>
            <w:tcBorders>
              <w:top w:val="nil"/>
              <w:bottom w:val="nil"/>
            </w:tcBorders>
            <w:tcPrChange w:id="58" w:author="Smaczny, Stefan" w:date="2022-09-05T17:07: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59" w:author="Smaczny, Stefan" w:date="2022-09-05T17:07:00Z">
              <w:tcPr>
                <w:tcW w:w="2096" w:type="dxa"/>
              </w:tcPr>
            </w:tcPrChange>
          </w:tcPr>
          <w:p w14:paraId="3F4A6A49" w14:textId="6FE9A23E" w:rsidR="00BA3830" w:rsidRPr="006D5155" w:rsidRDefault="00BA3830" w:rsidP="00246198">
            <w:pPr>
              <w:rPr>
                <w:b w:val="0"/>
                <w:bCs w:val="0"/>
                <w:i/>
                <w:iCs/>
                <w:sz w:val="18"/>
                <w:szCs w:val="18"/>
              </w:rPr>
            </w:pPr>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p>
        </w:tc>
        <w:tc>
          <w:tcPr>
            <w:tcW w:w="2016" w:type="dxa"/>
            <w:tcBorders>
              <w:top w:val="nil"/>
              <w:bottom w:val="nil"/>
            </w:tcBorders>
            <w:shd w:val="clear" w:color="auto" w:fill="F2F2F2" w:themeFill="background1" w:themeFillShade="F2"/>
            <w:tcPrChange w:id="60" w:author="Smaczny, Stefan" w:date="2022-09-05T17:07: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2126" w:type="dxa"/>
            <w:tcBorders>
              <w:top w:val="nil"/>
              <w:bottom w:val="nil"/>
            </w:tcBorders>
            <w:tcPrChange w:id="61" w:author="Smaczny, Stefan" w:date="2022-09-05T17:07: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2126" w:type="dxa"/>
            <w:tcBorders>
              <w:top w:val="nil"/>
              <w:bottom w:val="nil"/>
            </w:tcBorders>
            <w:tcPrChange w:id="62" w:author="Smaczny, Stefan" w:date="2022-09-05T17:07: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1276" w:type="dxa"/>
            <w:tcBorders>
              <w:top w:val="nil"/>
              <w:bottom w:val="nil"/>
            </w:tcBorders>
            <w:tcPrChange w:id="63" w:author="Smaczny, Stefan" w:date="2022-09-05T17:07: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Change w:id="64" w:author="Smaczny, Stefan" w:date="2022-09-05T17:07: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2016" w:type="dxa"/>
            <w:tcBorders>
              <w:top w:val="nil"/>
              <w:bottom w:val="nil"/>
            </w:tcBorders>
            <w:shd w:val="clear" w:color="auto" w:fill="F2F2F2" w:themeFill="background1" w:themeFillShade="F2"/>
            <w:tcPrChange w:id="65" w:author="Smaczny, Stefan" w:date="2022-09-05T17:07: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2126" w:type="dxa"/>
            <w:tcBorders>
              <w:top w:val="nil"/>
              <w:bottom w:val="nil"/>
            </w:tcBorders>
            <w:tcPrChange w:id="66" w:author="Smaczny, Stefan" w:date="2022-09-05T17:07: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2126" w:type="dxa"/>
            <w:tcBorders>
              <w:top w:val="nil"/>
              <w:bottom w:val="nil"/>
            </w:tcBorders>
            <w:tcPrChange w:id="67" w:author="Smaczny, Stefan" w:date="2022-09-05T17:07: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1276" w:type="dxa"/>
            <w:tcBorders>
              <w:top w:val="nil"/>
              <w:bottom w:val="nil"/>
            </w:tcBorders>
            <w:tcPrChange w:id="68" w:author="Smaczny, Stefan" w:date="2022-09-05T17:07: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C4234">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8" w:space="0" w:color="auto"/>
            </w:tcBorders>
            <w:tcPrChange w:id="69" w:author="Smaczny, Stefan" w:date="2022-09-05T17:07:00Z">
              <w:tcPr>
                <w:tcW w:w="2096" w:type="dxa"/>
              </w:tcPr>
            </w:tcPrChange>
          </w:tcPr>
          <w:p w14:paraId="683FEFDA" w14:textId="77777777" w:rsidR="00BA3830" w:rsidRPr="006D5155" w:rsidRDefault="00BA3830" w:rsidP="00246198">
            <w:pPr>
              <w:rPr>
                <w:sz w:val="18"/>
                <w:szCs w:val="18"/>
              </w:rPr>
            </w:pPr>
            <w:commentRangeStart w:id="70"/>
            <w:r w:rsidRPr="006D5155">
              <w:rPr>
                <w:sz w:val="18"/>
                <w:szCs w:val="18"/>
              </w:rPr>
              <w:t xml:space="preserve">Visual field defects </w:t>
            </w:r>
            <w:r w:rsidRPr="006D5155">
              <w:rPr>
                <w:b w:val="0"/>
                <w:bCs w:val="0"/>
                <w:i/>
                <w:iCs/>
                <w:sz w:val="16"/>
                <w:szCs w:val="16"/>
              </w:rPr>
              <w:t>(N)</w:t>
            </w:r>
          </w:p>
        </w:tc>
        <w:tc>
          <w:tcPr>
            <w:tcW w:w="2016" w:type="dxa"/>
            <w:tcBorders>
              <w:top w:val="nil"/>
              <w:bottom w:val="single" w:sz="18" w:space="0" w:color="auto"/>
            </w:tcBorders>
            <w:shd w:val="clear" w:color="auto" w:fill="F2F2F2" w:themeFill="background1" w:themeFillShade="F2"/>
            <w:tcPrChange w:id="71" w:author="Smaczny, Stefan" w:date="2022-09-05T17:07: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2126" w:type="dxa"/>
            <w:tcBorders>
              <w:top w:val="nil"/>
              <w:bottom w:val="single" w:sz="18" w:space="0" w:color="auto"/>
            </w:tcBorders>
            <w:tcPrChange w:id="72" w:author="Smaczny, Stefan" w:date="2022-09-05T17:07: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2126" w:type="dxa"/>
            <w:tcBorders>
              <w:top w:val="nil"/>
              <w:bottom w:val="single" w:sz="18" w:space="0" w:color="auto"/>
            </w:tcBorders>
            <w:tcPrChange w:id="73" w:author="Smaczny, Stefan" w:date="2022-09-05T17:07: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1276" w:type="dxa"/>
            <w:tcBorders>
              <w:top w:val="nil"/>
              <w:bottom w:val="single" w:sz="18" w:space="0" w:color="auto"/>
            </w:tcBorders>
            <w:tcPrChange w:id="74" w:author="Smaczny, Stefan" w:date="2022-09-05T17:07: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70"/>
            <w:r w:rsidR="002C4234">
              <w:rPr>
                <w:rStyle w:val="CommentReference"/>
              </w:rPr>
              <w:commentReference w:id="70"/>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75"/>
      <w:r w:rsidR="00AA3D9F" w:rsidRPr="006D5155">
        <w:rPr>
          <w:sz w:val="18"/>
          <w:szCs w:val="18"/>
        </w:rPr>
        <w:t>values</w:t>
      </w:r>
      <w:commentRangeEnd w:id="75"/>
      <w:r w:rsidR="00E57841">
        <w:rPr>
          <w:rStyle w:val="CommentReference"/>
        </w:rPr>
        <w:commentReference w:id="75"/>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hyperlink w:anchor="rordenkarnath2010" w:history="1">
        <w:r w:rsidR="00196F92" w:rsidRPr="006D5155">
          <w:rPr>
            <w:rStyle w:val="Hyperlink"/>
            <w:rFonts w:ascii="Ebrima" w:hAnsi="Ebrima"/>
            <w:sz w:val="18"/>
            <w:szCs w:val="18"/>
          </w:rPr>
          <w:t>Rorden &amp; Karnath, 2010</w:t>
        </w:r>
      </w:hyperlink>
      <w:r w:rsidR="00196F92" w:rsidRPr="006D5155">
        <w:rPr>
          <w:sz w:val="18"/>
          <w:szCs w:val="18"/>
        </w:rPr>
        <w:t>)</w:t>
      </w:r>
    </w:p>
    <w:bookmarkEnd w:id="3"/>
    <w:p w14:paraId="3969C7B3" w14:textId="77777777" w:rsidR="00483B4A" w:rsidRPr="006D5155" w:rsidRDefault="00483B4A" w:rsidP="00483B4A"/>
    <w:p w14:paraId="50424A5A" w14:textId="3DE59105" w:rsidR="00A0198A" w:rsidRPr="006D5155" w:rsidRDefault="008A06EC" w:rsidP="006D5155">
      <w:pPr>
        <w:pStyle w:val="Heading3"/>
        <w:numPr>
          <w:ilvl w:val="1"/>
          <w:numId w:val="13"/>
        </w:numPr>
      </w:pPr>
      <w:bookmarkStart w:id="76" w:name="_Behavioural_Data"/>
      <w:bookmarkStart w:id="77" w:name="_Toc112150470"/>
      <w:bookmarkEnd w:id="76"/>
      <w:r w:rsidRPr="006D5155">
        <w:t>Behavioural Data</w:t>
      </w:r>
      <w:bookmarkEnd w:id="77"/>
    </w:p>
    <w:p w14:paraId="42B87965" w14:textId="34058405" w:rsidR="008A06EC" w:rsidRPr="006D5155" w:rsidRDefault="008D62DA" w:rsidP="00A0198A">
      <w:bookmarkStart w:id="78"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Weintraub &amp; Mesulam,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Gauthier, Dehaut &amp; Joanette,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Karnath &amp; Niemeier, 2002</w:t>
        </w:r>
      </w:hyperlink>
      <w:r w:rsidR="0089785B" w:rsidRPr="006D5155">
        <w:t xml:space="preserve">; see </w:t>
      </w:r>
      <w:hyperlink w:anchor="rordenkarnath2010" w:history="1">
        <w:r w:rsidR="0089785B" w:rsidRPr="006D5155">
          <w:rPr>
            <w:rStyle w:val="Hyperlink"/>
            <w:rFonts w:ascii="Ebrima" w:hAnsi="Ebrima"/>
          </w:rPr>
          <w:t>Rorden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r w:rsidR="00784EDD" w:rsidRPr="006D5155">
          <w:rPr>
            <w:rStyle w:val="Hyperlink"/>
            <w:rFonts w:ascii="Ebrima" w:hAnsi="Ebrima"/>
          </w:rPr>
          <w:t>Rorden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lastRenderedPageBreak/>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79"/>
      <w:r w:rsidR="00E728DC" w:rsidRPr="006D5155">
        <w:t>7</w:t>
      </w:r>
      <w:commentRangeEnd w:id="79"/>
      <w:r w:rsidR="008A6BAD">
        <w:rPr>
          <w:rStyle w:val="CommentReference"/>
        </w:rPr>
        <w:commentReference w:id="79"/>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since those groups did not differ signifi</w:t>
      </w:r>
      <w:r w:rsidR="00DC0715" w:rsidRPr="006D5155">
        <w:t>cantly as assessed by a t-test.</w:t>
      </w:r>
    </w:p>
    <w:p w14:paraId="7CFD8D3E" w14:textId="77777777" w:rsidR="00DC0715" w:rsidRPr="006D5155" w:rsidRDefault="00DC0715" w:rsidP="00A0198A"/>
    <w:p w14:paraId="1564C690" w14:textId="73020ED0" w:rsidR="00CB3E93" w:rsidRPr="006D5155" w:rsidRDefault="00CB3E93" w:rsidP="006D5155">
      <w:pPr>
        <w:pStyle w:val="Heading3"/>
        <w:numPr>
          <w:ilvl w:val="1"/>
          <w:numId w:val="13"/>
        </w:numPr>
      </w:pPr>
      <w:bookmarkStart w:id="80" w:name="_Toc112150471"/>
      <w:r w:rsidRPr="006D5155">
        <w:t>Neuroimaging Data</w:t>
      </w:r>
      <w:bookmarkEnd w:id="80"/>
    </w:p>
    <w:p w14:paraId="5110C47C" w14:textId="0AE302E3" w:rsidR="00E16000" w:rsidRPr="006D5155" w:rsidRDefault="00CB3E93" w:rsidP="005A7ED5">
      <w:r w:rsidRPr="006D5155">
        <w:t xml:space="preserve">We used the neuroimaging data acquired during the patients’ clinical investigation at the Centre of Neurology. </w:t>
      </w:r>
      <w:del w:id="81"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For the remaining patients (n = 4</w:t>
      </w:r>
      <w:r w:rsidR="00AE6D8F" w:rsidRPr="006D5155">
        <w:t>3</w:t>
      </w:r>
      <w:r w:rsidR="0005473C" w:rsidRPr="006D5155">
        <w:t xml:space="preserve">), we used a combination of two modalities (e.g., DWI and T1;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5A40E681" w:rsidR="00242682" w:rsidRPr="006D5155" w:rsidRDefault="00D06FE6" w:rsidP="005A7ED5">
      <w:bookmarkStart w:id="82" w:name="_Hlk104548924"/>
      <w:bookmarkEnd w:id="78"/>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0" w:history="1">
        <w:r w:rsidR="003B65EB" w:rsidRPr="006D5155">
          <w:rPr>
            <w:rStyle w:val="Hyperlink"/>
            <w:rFonts w:ascii="Ebrima" w:hAnsi="Ebrima"/>
          </w:rPr>
          <w:t>MathWorks</w:t>
        </w:r>
      </w:hyperlink>
      <w:r w:rsidR="003B65EB" w:rsidRPr="006D5155">
        <w:t>)</w:t>
      </w:r>
      <w:r w:rsidR="0082154F" w:rsidRPr="006D5155">
        <w:t>, as well as the</w:t>
      </w:r>
      <w:r w:rsidR="003B65EB" w:rsidRPr="006D5155">
        <w:t xml:space="preserve"> SPM12 toolbox (</w:t>
      </w:r>
      <w:hyperlink r:id="rId11" w:history="1">
        <w:r w:rsidR="003B65EB" w:rsidRPr="006D5155">
          <w:rPr>
            <w:rStyle w:val="Hyperlink"/>
            <w:rFonts w:ascii="Ebrima" w:hAnsi="Ebrima"/>
          </w:rPr>
          <w:t>Wellcome Department of Cognitive Neurology, London</w:t>
        </w:r>
      </w:hyperlink>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de Haan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115B7ADD"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registered using the SPM12 function as a first step. If only a single image was available, this step was skipped.</w:t>
      </w:r>
    </w:p>
    <w:p w14:paraId="796B1837" w14:textId="07FDBBA8" w:rsidR="007F6BA8" w:rsidRPr="006D5155" w:rsidRDefault="00E0356F" w:rsidP="005A7ED5">
      <w:r w:rsidRPr="006D5155">
        <w:t xml:space="preserve">Then, </w:t>
      </w:r>
      <w:r w:rsidR="00AE6D8F" w:rsidRPr="006D5155">
        <w:t xml:space="preserve">we used </w:t>
      </w:r>
      <w:r w:rsidRPr="006D5155">
        <w:t>t</w:t>
      </w:r>
      <w:r w:rsidR="003B65EB" w:rsidRPr="006D5155">
        <w:t>he Clusterize toolbox (</w:t>
      </w:r>
      <w:hyperlink w:anchor="clas2012" w:history="1">
        <w:r w:rsidR="00907C33" w:rsidRPr="006D5155">
          <w:rPr>
            <w:rStyle w:val="Hyperlink"/>
            <w:rFonts w:ascii="Ebrima" w:hAnsi="Ebrima"/>
          </w:rPr>
          <w:t>Clas et al., 2012</w:t>
        </w:r>
      </w:hyperlink>
      <w:r w:rsidR="00907C33" w:rsidRPr="006D5155">
        <w:t xml:space="preserve">; </w:t>
      </w:r>
      <w:hyperlink w:anchor="dehaan2015" w:history="1">
        <w:r w:rsidR="003B65EB" w:rsidRPr="006D5155">
          <w:rPr>
            <w:rStyle w:val="Hyperlink"/>
            <w:rFonts w:ascii="Ebrima" w:hAnsi="Ebrima"/>
          </w:rPr>
          <w:t>de Haan et al., 2015</w:t>
        </w:r>
      </w:hyperlink>
      <w:r w:rsidR="003B65EB" w:rsidRPr="006D5155">
        <w:t>) 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ntial lesions, i.e., hyper- or hypointense areas,</w:t>
      </w:r>
      <w:r w:rsidR="00302C6D" w:rsidRPr="006D5155">
        <w:t xml:space="preserve"> </w:t>
      </w:r>
      <w:r w:rsidR="00FE4CAA" w:rsidRPr="006D5155">
        <w:t xml:space="preserve">by clustering the image </w:t>
      </w:r>
      <w:r w:rsidR="00302C6D" w:rsidRPr="006D5155">
        <w:t xml:space="preserve">according to a previously selected intensity threshold. </w:t>
      </w:r>
      <w:r w:rsidR="00907C33" w:rsidRPr="006D5155">
        <w:t xml:space="preserve">Following </w:t>
      </w:r>
      <w:hyperlink w:anchor="clas2012" w:history="1">
        <w:r w:rsidR="00907C33" w:rsidRPr="006D5155">
          <w:rPr>
            <w:rStyle w:val="Hyperlink"/>
            <w:rFonts w:ascii="Ebrima" w:hAnsi="Ebrima"/>
          </w:rPr>
          <w:t>Clas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6167E78D" w:rsidR="003B65EB" w:rsidRPr="006D5155" w:rsidRDefault="00471D19" w:rsidP="005A7ED5">
      <w:pPr>
        <w:rPr>
          <w:color w:val="FF9933"/>
        </w:rPr>
      </w:pPr>
      <w:r w:rsidRPr="006D5155">
        <w:lastRenderedPageBreak/>
        <w:t>For p</w:t>
      </w:r>
      <w:r w:rsidR="00302C6D" w:rsidRPr="006D5155">
        <w:t>atients that suffered from both a haemorrhagic stroke as well as an infarct, and as a result exhibited two</w:t>
      </w:r>
      <w:r w:rsidR="004148D1" w:rsidRPr="006D5155">
        <w:t xml:space="preserve"> lesion</w:t>
      </w:r>
      <w:r w:rsidRPr="006D5155">
        <w:t xml:space="preserve">s of different intensities (typically hyperintense for the haemorrhage </w:t>
      </w:r>
      <w:r w:rsidR="00563895" w:rsidRPr="006D5155">
        <w:t xml:space="preserve">and </w:t>
      </w:r>
      <w:r w:rsidRPr="006D5155">
        <w:t xml:space="preserve">hypointense for the </w:t>
      </w:r>
      <w:r w:rsidR="00563895" w:rsidRPr="006D5155">
        <w:t>infarct)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correctness by overlaying it on top of the anatomical scan using the </w:t>
      </w:r>
      <w:r w:rsidR="00201C43" w:rsidRPr="006D5155">
        <w:t>MRIcron</w:t>
      </w:r>
      <w:r w:rsidR="002A50CB" w:rsidRPr="006D5155">
        <w:t xml:space="preserve"> software (</w:t>
      </w:r>
      <w:hyperlink w:anchor="rordenbrett2000" w:history="1">
        <w:r w:rsidR="00EA6BA6" w:rsidRPr="006D5155">
          <w:rPr>
            <w:rStyle w:val="Hyperlink"/>
            <w:rFonts w:ascii="Ebrima" w:hAnsi="Ebrima"/>
          </w:rPr>
          <w:t>Rorden &amp; Brett, 2000</w:t>
        </w:r>
      </w:hyperlink>
      <w:r w:rsidR="00EA6BA6" w:rsidRPr="006D5155">
        <w:t xml:space="preserve">; </w:t>
      </w:r>
      <w:hyperlink r:id="rId12"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17AB76A4" w:rsidR="006A5AAF" w:rsidRPr="006D5155" w:rsidRDefault="00CA589B" w:rsidP="00D31EC1">
      <w:r w:rsidRPr="006D5155">
        <w:t>Thereafter, the Clinical toolbox (</w:t>
      </w:r>
      <w:hyperlink w:anchor="rorden2012" w:history="1">
        <w:r w:rsidR="004331E1" w:rsidRPr="006D5155">
          <w:rPr>
            <w:rStyle w:val="Hyperlink"/>
            <w:rFonts w:ascii="Ebrima" w:hAnsi="Ebrima"/>
          </w:rPr>
          <w:t>Rorden et al., 2012</w:t>
        </w:r>
      </w:hyperlink>
      <w:r w:rsidR="004331E1" w:rsidRPr="006D5155">
        <w:t xml:space="preserve">; </w:t>
      </w:r>
      <w:hyperlink r:id="rId13" w:history="1">
        <w:r w:rsidR="004331E1" w:rsidRPr="006D5155">
          <w:rPr>
            <w:rStyle w:val="Hyperlink"/>
            <w:rFonts w:ascii="Ebrima" w:hAnsi="Ebrima"/>
          </w:rPr>
          <w:t>NITRC, 2014</w:t>
        </w:r>
      </w:hyperlink>
      <w:r w:rsidR="004331E1" w:rsidRPr="006D5155">
        <w:t xml:space="preserve">) </w:t>
      </w:r>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hyperlink w:anchor="evans1993MNI" w:history="1">
        <w:r w:rsidR="007F6BA8" w:rsidRPr="006D5155">
          <w:rPr>
            <w:rStyle w:val="Hyperlink"/>
            <w:rFonts w:ascii="Ebrima" w:hAnsi="Ebrima"/>
          </w:rPr>
          <w:t>Evans et al., 1993</w:t>
        </w:r>
      </w:hyperlink>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r w:rsidR="009D6F84" w:rsidRPr="006D5155">
        <w:t xml:space="preserve">function, since it allowed us to normalise the scan </w:t>
      </w:r>
      <w:r w:rsidR="00D31EC1" w:rsidRPr="006D5155">
        <w:t>to an age-matched template</w:t>
      </w:r>
      <w:r w:rsidRPr="006D5155">
        <w:t xml:space="preserve">. </w:t>
      </w:r>
      <w:r w:rsidR="009D6F84" w:rsidRPr="006D5155">
        <w:t xml:space="preserve">We </w:t>
      </w:r>
      <w:r w:rsidR="00D31EC1" w:rsidRPr="006D5155">
        <w:t xml:space="preserve">used enantiomorphic correction 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r w:rsidR="00201C43" w:rsidRPr="006D5155">
        <w:t>MRIcron</w:t>
      </w:r>
      <w:r w:rsidR="009679A7" w:rsidRPr="006D5155">
        <w:t xml:space="preserve"> (</w:t>
      </w:r>
      <w:hyperlink w:anchor="rordenbrett2000" w:history="1">
        <w:r w:rsidR="009679A7" w:rsidRPr="006D5155">
          <w:rPr>
            <w:rStyle w:val="Hyperlink"/>
            <w:rFonts w:ascii="Ebrima" w:hAnsi="Ebrima"/>
          </w:rPr>
          <w:t>Rorden &amp; Brett, 2000</w:t>
        </w:r>
      </w:hyperlink>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Heading2"/>
        <w:numPr>
          <w:ilvl w:val="0"/>
          <w:numId w:val="13"/>
        </w:numPr>
        <w:rPr>
          <w:b w:val="0"/>
        </w:rPr>
      </w:pPr>
      <w:bookmarkStart w:id="83" w:name="_Toc112150472"/>
      <w:bookmarkEnd w:id="82"/>
      <w:r w:rsidRPr="006D5155">
        <w:rPr>
          <w:b w:val="0"/>
        </w:rPr>
        <w:lastRenderedPageBreak/>
        <w:t>Data Analysis</w:t>
      </w:r>
      <w:bookmarkEnd w:id="83"/>
    </w:p>
    <w:p w14:paraId="039DDD30" w14:textId="576DFE8D" w:rsidR="006A5AAF" w:rsidRPr="006D5155" w:rsidRDefault="00A96B43" w:rsidP="00790AC6">
      <w:pPr>
        <w:pStyle w:val="Heading3"/>
        <w:numPr>
          <w:ilvl w:val="1"/>
          <w:numId w:val="13"/>
        </w:numPr>
      </w:pPr>
      <w:bookmarkStart w:id="84" w:name="_Lesion_Analysis"/>
      <w:bookmarkStart w:id="85" w:name="_Hlk107484121"/>
      <w:bookmarkStart w:id="86" w:name="_Toc112150473"/>
      <w:bookmarkStart w:id="87" w:name="_Hlk107484099"/>
      <w:bookmarkEnd w:id="84"/>
      <w:r w:rsidRPr="006D5155">
        <w:t>Lesion Analysi</w:t>
      </w:r>
      <w:bookmarkEnd w:id="85"/>
      <w:r w:rsidRPr="006D5155">
        <w:t>s</w:t>
      </w:r>
      <w:bookmarkEnd w:id="86"/>
    </w:p>
    <w:p w14:paraId="31E19CD8" w14:textId="2B41FC6A" w:rsidR="00C611B1" w:rsidRPr="006D5155" w:rsidRDefault="008708D1" w:rsidP="008708D1">
      <w:r w:rsidRPr="006D5155">
        <w:t xml:space="preserve">We first used </w:t>
      </w:r>
      <w:r w:rsidR="00201C43" w:rsidRPr="006D5155">
        <w:t>MRIcron</w:t>
      </w:r>
      <w:r w:rsidRPr="006D5155">
        <w:t xml:space="preserve"> (</w:t>
      </w:r>
      <w:hyperlink w:anchor="rordenbrett2000" w:history="1">
        <w:r w:rsidRPr="006D5155">
          <w:rPr>
            <w:rStyle w:val="Hyperlink"/>
            <w:rFonts w:ascii="Ebrima" w:hAnsi="Ebrima"/>
          </w:rPr>
          <w:t>Rorden &amp; Brett, 2000</w:t>
        </w:r>
      </w:hyperlink>
      <w:r w:rsidRPr="006D5155">
        <w:t xml:space="preserve">; </w:t>
      </w:r>
      <w:hyperlink r:id="rId14" w:history="1">
        <w:r w:rsidRPr="006D5155">
          <w:rPr>
            <w:rStyle w:val="Hyperlink"/>
            <w:rFonts w:ascii="Ebrima" w:hAnsi="Ebrima"/>
          </w:rPr>
          <w:t>NITRC, 2008</w:t>
        </w:r>
      </w:hyperlink>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de Haan &amp; Karnath, 2018</w:t>
        </w:r>
      </w:hyperlink>
      <w:r w:rsidR="00205BF0" w:rsidRPr="006D5155">
        <w:t xml:space="preserve"> for an overview</w:t>
      </w:r>
      <w:r w:rsidR="00C611B1" w:rsidRPr="006D5155">
        <w:t xml:space="preserve">). </w:t>
      </w:r>
      <w:r w:rsidR="00E11B80" w:rsidRPr="006D5155">
        <w:t>The resulting topographies were interpreted by referencing the Brainnetome atlas (</w:t>
      </w:r>
      <w:hyperlink w:anchor="fan2016" w:history="1">
        <w:r w:rsidR="00E11B80" w:rsidRPr="006D5155">
          <w:rPr>
            <w:rStyle w:val="Hyperlink"/>
            <w:rFonts w:ascii="Ebrima" w:hAnsi="Ebrima"/>
          </w:rPr>
          <w:t>Fan et al., 2016</w:t>
        </w:r>
      </w:hyperlink>
      <w:r w:rsidR="00E11B80" w:rsidRPr="006D5155">
        <w:t xml:space="preserve">). </w:t>
      </w:r>
    </w:p>
    <w:p w14:paraId="6D723E20" w14:textId="41F27ADB" w:rsidR="00271097" w:rsidRPr="006D5155" w:rsidRDefault="00271097" w:rsidP="008708D1">
      <w:r w:rsidRPr="006D5155">
        <w:t>Subsequently, we analysed the voxel-based lesion maps using mass-univariate general linear models (GLMs) with the NiiStat toolbox (</w:t>
      </w:r>
      <w:hyperlink r:id="rId15" w:history="1">
        <w:r w:rsidR="00201C43" w:rsidRPr="006D5155">
          <w:rPr>
            <w:rStyle w:val="Hyperlink"/>
            <w:rFonts w:ascii="Ebrima" w:hAnsi="Ebrima"/>
          </w:rPr>
          <w:t>NITRC, 2014</w:t>
        </w:r>
      </w:hyperlink>
      <w:r w:rsidR="00201C43" w:rsidRPr="006D5155">
        <w:t>) to identify voxels</w:t>
      </w:r>
      <w:del w:id="88"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1D7D2C67"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87"/>
    <w:p w14:paraId="143E8C38" w14:textId="77777777" w:rsidR="009731CF" w:rsidRPr="006D5155" w:rsidRDefault="009731CF" w:rsidP="009731CF"/>
    <w:p w14:paraId="247AD319" w14:textId="5BC07D6C" w:rsidR="00CA0BD8" w:rsidRPr="006D5155" w:rsidRDefault="00B9706B" w:rsidP="00790AC6">
      <w:pPr>
        <w:pStyle w:val="Heading3"/>
        <w:numPr>
          <w:ilvl w:val="1"/>
          <w:numId w:val="13"/>
        </w:numPr>
      </w:pPr>
      <w:bookmarkStart w:id="89" w:name="_Whole-brain_Disconnectivity_Mapping"/>
      <w:bookmarkStart w:id="90" w:name="_Toc112150474"/>
      <w:bookmarkEnd w:id="89"/>
      <w:r w:rsidRPr="006D5155">
        <w:t>Whole-brain Disconnectivity M</w:t>
      </w:r>
      <w:r w:rsidR="00CA0BD8" w:rsidRPr="006D5155">
        <w:t>apping</w:t>
      </w:r>
      <w:bookmarkEnd w:id="90"/>
    </w:p>
    <w:p w14:paraId="0E9B1AFE" w14:textId="77777777" w:rsidR="00836643" w:rsidRPr="006D5155" w:rsidRDefault="00EC1141" w:rsidP="00601FFB">
      <w:r w:rsidRPr="006D5155">
        <w:t xml:space="preserve">To identify which WM tracts were damaged by the focal stroke-induced lesions, we used the </w:t>
      </w:r>
      <w:r w:rsidR="00C3717E" w:rsidRPr="006D5155">
        <w:t xml:space="preserve">Lesion Quantification Toolkit (LQT; </w:t>
      </w:r>
      <w:hyperlink w:anchor="griffis2021LQT" w:history="1">
        <w:r w:rsidR="00C3717E" w:rsidRPr="006D5155">
          <w:rPr>
            <w:rStyle w:val="Hyperlink"/>
            <w:rFonts w:ascii="Ebrima" w:hAnsi="Ebrima"/>
          </w:rPr>
          <w:t>Griffis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4C860F29"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0E600CD6" w:rsidR="00CA0BD8" w:rsidRPr="006D5155" w:rsidRDefault="00211D81" w:rsidP="00700ECE">
      <w:r w:rsidRPr="006D5155">
        <w:t>We additionally used the NiiStat toolbox (</w:t>
      </w:r>
      <w:hyperlink r:id="rId16" w:history="1">
        <w:r w:rsidRPr="006D5155">
          <w:rPr>
            <w:rStyle w:val="Hyperlink"/>
            <w:rFonts w:ascii="Ebrima" w:hAnsi="Ebrima"/>
          </w:rPr>
          <w:t>NITRC, 2014</w:t>
        </w:r>
      </w:hyperlink>
      <w:r w:rsidRPr="006D5155">
        <w:t xml:space="preserve">) to investigate if damage to a specific WM tract 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91"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Heading3"/>
        <w:numPr>
          <w:ilvl w:val="1"/>
          <w:numId w:val="13"/>
        </w:numPr>
      </w:pPr>
      <w:bookmarkStart w:id="92" w:name="_Region-to-Region_Disconnectivity"/>
      <w:bookmarkStart w:id="93" w:name="_Toc112150475"/>
      <w:bookmarkStart w:id="94" w:name="_Hlk107484211"/>
      <w:bookmarkEnd w:id="92"/>
      <w:r w:rsidRPr="006D5155">
        <w:lastRenderedPageBreak/>
        <w:t>Region-to-</w:t>
      </w:r>
      <w:r w:rsidR="005436F9" w:rsidRPr="006D5155">
        <w:t>R</w:t>
      </w:r>
      <w:r w:rsidR="00346AE4" w:rsidRPr="006D5155">
        <w:t>egion D</w:t>
      </w:r>
      <w:r w:rsidRPr="006D5155">
        <w:t>isconnectivity</w:t>
      </w:r>
      <w:bookmarkEnd w:id="93"/>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hyperlink w:anchor="griffis2021LQT" w:history="1">
        <w:r w:rsidR="00A4617B" w:rsidRPr="006D5155">
          <w:rPr>
            <w:rStyle w:val="Hyperlink"/>
            <w:rFonts w:ascii="Ebrima" w:hAnsi="Ebrima"/>
          </w:rPr>
          <w:t>Griffis et al., 2021</w:t>
        </w:r>
      </w:hyperlink>
      <w:r w:rsidR="00A4617B" w:rsidRPr="006D5155">
        <w:t>) to create parcel-wise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Brainnetome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r w:rsidR="002F1288" w:rsidRPr="006D5155">
          <w:rPr>
            <w:rStyle w:val="Hyperlink"/>
            <w:rFonts w:ascii="Ebrima" w:hAnsi="Ebrima"/>
          </w:rPr>
          <w:t>Griffis et al.’s (2021)</w:t>
        </w:r>
      </w:hyperlink>
      <w:r w:rsidR="002F1288" w:rsidRPr="006D5155">
        <w:t xml:space="preserve"> recommendations, we defined structural connections between a parcel pair as the number of fibres that bilaterally end within the two parcels. Further, we set our binarisation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This resulted in symmetric 246-by-</w:t>
      </w:r>
      <w:r w:rsidR="002C3DC4" w:rsidRPr="006D5155">
        <w:t xml:space="preserve">246 disconnectivity matrices for every patient. </w:t>
      </w:r>
    </w:p>
    <w:p w14:paraId="43F9B1D0" w14:textId="214CFD98" w:rsidR="00205BF0" w:rsidRPr="006D5155" w:rsidRDefault="002C3DC4" w:rsidP="00205BF0">
      <w:r w:rsidRPr="006D5155">
        <w:t>In order to assess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(All = 40; F= 20; M = 20) (</w:t>
      </w:r>
      <w:r w:rsidR="00121A79" w:rsidRPr="006D5155">
        <w:t xml:space="preserve">cf. </w:t>
      </w:r>
      <w:hyperlink w:anchor="herbetduffau2022" w:history="1">
        <w:r w:rsidR="00121A79" w:rsidRPr="006D5155">
          <w:rPr>
            <w:rStyle w:val="Hyperlink"/>
            <w:rFonts w:ascii="Ebrima" w:hAnsi="Ebrima"/>
          </w:rPr>
          <w:t>Herbet &amp; Duffau,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the remaining ROI-to-ROI connections, using the disconnectivity score as the independent variable and the behavioural score as the dependent variable. 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Again, we repeated this analysis for the whole patient sample, the female patients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Heading3"/>
        <w:numPr>
          <w:ilvl w:val="1"/>
          <w:numId w:val="13"/>
        </w:numPr>
      </w:pPr>
      <w:bookmarkStart w:id="95" w:name="_Lesion-induced_Increase_in"/>
      <w:bookmarkStart w:id="96" w:name="_Toc112150476"/>
      <w:bookmarkEnd w:id="95"/>
      <w:r w:rsidRPr="006D5155">
        <w:t xml:space="preserve">Lesion-induced Increase in </w:t>
      </w:r>
      <w:r w:rsidR="002C3DC4" w:rsidRPr="006D5155">
        <w:t>Shortest Structural Path Lengths (SSPLs)</w:t>
      </w:r>
      <w:bookmarkEnd w:id="96"/>
    </w:p>
    <w:p w14:paraId="39FF9FF6" w14:textId="36D01908"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Pr="006D5155" w:rsidRDefault="009A2D8F" w:rsidP="002C3DC4">
      <w:r w:rsidRPr="006D5155">
        <w:t>We used t</w:t>
      </w:r>
      <w:r w:rsidR="003079A1" w:rsidRPr="006D5155">
        <w:t>he LQT (</w:t>
      </w:r>
      <w:hyperlink w:anchor="griffis2021LQT" w:history="1">
        <w:r w:rsidR="003079A1" w:rsidRPr="006D5155">
          <w:rPr>
            <w:rStyle w:val="Hyperlink"/>
            <w:rFonts w:ascii="Ebrima" w:hAnsi="Ebrima"/>
          </w:rPr>
          <w:t>Griffis et al., 2021</w:t>
        </w:r>
      </w:hyperlink>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w:t>
      </w:r>
      <w:r w:rsidR="00233381" w:rsidRPr="006D5155">
        <w:lastRenderedPageBreak/>
        <w:t>that have a higher SSPL score in the patient-specific SSPL matrix than in the baseline matrix. This results in a symmetric 246-by-246 delta SSPL matrix</w:t>
      </w:r>
      <w:r w:rsidR="00EA6FE6" w:rsidRPr="006D5155">
        <w:t xml:space="preserve"> 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generated in </w:t>
      </w:r>
      <w:hyperlink w:anchor="_Region-to-Region_Disconnectivity" w:history="1">
        <w:r w:rsidR="00EA6FE6" w:rsidRPr="006D5155">
          <w:rPr>
            <w:rStyle w:val="Hyperlink"/>
            <w:rFonts w:ascii="Ebrima" w:hAnsi="Ebrima"/>
          </w:rPr>
          <w:t>Section 3.3.</w:t>
        </w:r>
      </w:hyperlink>
      <w:r w:rsidR="00EA6FE6" w:rsidRPr="006D5155">
        <w:t xml:space="preserve"> </w:t>
      </w:r>
    </w:p>
    <w:p w14:paraId="0C5EE48D" w14:textId="1F232344" w:rsidR="001C59D7" w:rsidRPr="006D5155" w:rsidRDefault="009A2D8F" w:rsidP="002C3DC4">
      <w:r w:rsidRPr="006D5155">
        <w:t xml:space="preserve">To investigate if the increase in SSPLs between two grey matter regions are 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r w:rsidR="0084162E" w:rsidRPr="006D5155">
        <w:t xml:space="preserve">using the indirect SSPL increase scores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97" w:name="_Toc112150477"/>
      <w:r w:rsidRPr="006D5155">
        <w:t xml:space="preserve">Further, we repeated this analysis using a Bayesian correlation approach to </w:t>
      </w:r>
      <w:del w:id="98" w:author="Smaczny, Stefan" w:date="2022-09-05T17:33:00Z">
        <w:r w:rsidRPr="006D5155" w:rsidDel="00E57841">
          <w:delText>confirm our findings</w:delText>
        </w:r>
      </w:del>
      <w:ins w:id="99" w:author="Smaczny, Stefan" w:date="2022-09-05T17:33:00Z">
        <w:r w:rsidR="00E57841">
          <w:t xml:space="preserve">provide a continuous measure of evidence for each </w:t>
        </w:r>
        <w:commentRangeStart w:id="100"/>
        <w:r w:rsidR="00E57841">
          <w:t>disconnection</w:t>
        </w:r>
      </w:ins>
      <w:commentRangeEnd w:id="100"/>
      <w:ins w:id="101" w:author="Smaczny, Stefan" w:date="2022-09-05T17:34:00Z">
        <w:r w:rsidR="00E57841">
          <w:rPr>
            <w:rStyle w:val="CommentReference"/>
          </w:rPr>
          <w:commentReference w:id="100"/>
        </w:r>
      </w:ins>
      <w:del w:id="102" w:author="Smaczny, Stefan" w:date="2022-09-05T17:33:00Z">
        <w:r w:rsidRPr="006D5155" w:rsidDel="00E57841">
          <w:delText xml:space="preserve"> </w:delText>
        </w:r>
      </w:del>
      <w:r w:rsidRPr="006D5155">
        <w:t xml:space="preserve">as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Heading3"/>
        <w:numPr>
          <w:ilvl w:val="1"/>
          <w:numId w:val="13"/>
        </w:numPr>
      </w:pPr>
      <w:r w:rsidRPr="006D5155">
        <w:t xml:space="preserve">Prediction of Patient </w:t>
      </w:r>
      <w:r w:rsidR="004B4C63" w:rsidRPr="006D5155">
        <w:t>Status</w:t>
      </w:r>
      <w:bookmarkEnd w:id="97"/>
    </w:p>
    <w:p w14:paraId="4F2F68CC" w14:textId="5A68A430" w:rsidR="00DA1C57" w:rsidRPr="006D5155" w:rsidRDefault="00960CA1" w:rsidP="002F4688">
      <w:r w:rsidRPr="006D5155">
        <w:t xml:space="preserve">We used a supervised machine learning </w:t>
      </w:r>
      <w:r w:rsidR="00124815" w:rsidRPr="006D5155">
        <w:t>algorithm</w:t>
      </w:r>
      <w:r w:rsidRPr="006D5155">
        <w:t xml:space="preserve"> in the form of a nu-support vector classification (nu-SVC; </w:t>
      </w:r>
      <w:hyperlink w:anchor="schölkopf2000" w:history="1">
        <w:r w:rsidRPr="006D5155">
          <w:rPr>
            <w:rStyle w:val="Hyperlink"/>
            <w:rFonts w:ascii="Ebrima" w:hAnsi="Ebrima"/>
          </w:rPr>
          <w:t>Schölkopf et al., 2000</w:t>
        </w:r>
      </w:hyperlink>
      <w:r w:rsidRPr="006D5155">
        <w:t xml:space="preserve"> &amp; </w:t>
      </w:r>
      <w:hyperlink w:anchor="schölkopf2001" w:history="1">
        <w:r w:rsidRPr="006D5155">
          <w:rPr>
            <w:rStyle w:val="Hyperlink"/>
            <w:rFonts w:ascii="Ebrima" w:hAnsi="Ebrima"/>
          </w:rPr>
          <w:t>2001</w:t>
        </w:r>
      </w:hyperlink>
      <w:r w:rsidRPr="006D5155">
        <w:t xml:space="preserve">) to investigate if it would be possible to use the lesion-derived data to predict patient status in an exploratory analysis. </w:t>
      </w:r>
      <w:r w:rsidR="006A0EFC" w:rsidRPr="006D5155">
        <w:t>The nu-SV</w:t>
      </w:r>
      <w:r w:rsidR="00DF636C" w:rsidRPr="006D5155">
        <w:t>C</w:t>
      </w:r>
      <w:r w:rsidR="006A0EFC" w:rsidRPr="006D5155">
        <w:t xml:space="preserve"> was implemented using custom scripts employing the libsvm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095BBF03" w:rsidR="004B4C63" w:rsidRPr="006D5155" w:rsidRDefault="0022454D" w:rsidP="002F4688">
      <w:r w:rsidRPr="006D5155">
        <w:t xml:space="preserve">To create the </w:t>
      </w:r>
      <w:r w:rsidR="00DA1C57" w:rsidRPr="006D5155">
        <w:t>instance</w:t>
      </w:r>
      <w:r w:rsidRPr="006D5155">
        <w:t xml:space="preserve"> matrix, we concatenated the voxel-wise</w:t>
      </w:r>
      <w:r w:rsidR="004B4C63" w:rsidRPr="006D5155">
        <w:t xml:space="preserve"> disconnection </w:t>
      </w:r>
      <w:r w:rsidRPr="006D5155">
        <w:t>maps of all patients, such that matrix rows comprised patients, while columns contained the associated binary status (</w:t>
      </w:r>
      <w:r w:rsidR="00124815" w:rsidRPr="006D5155">
        <w:t>i.e., 1 = damaged and 0 = undamaged</w:t>
      </w:r>
      <w:r w:rsidR="004B4C63" w:rsidRPr="006D5155">
        <w:t xml:space="preserve">) of all </w:t>
      </w:r>
      <w:r w:rsidRPr="006D5155">
        <w:t xml:space="preserve">voxels.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03" w:author="Smaczny, Stefan" w:date="2022-09-06T16:36:00Z">
        <w:r w:rsidR="00FD2721" w:rsidRPr="006D5155" w:rsidDel="008A6BAD">
          <w:delText xml:space="preserve">had </w:delText>
        </w:r>
      </w:del>
      <w:ins w:id="104"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hyperlink w:anchor="kasties2021" w:history="1">
        <w:r w:rsidR="00FD2721" w:rsidRPr="006D5155">
          <w:rPr>
            <w:rStyle w:val="Hyperlink"/>
            <w:rFonts w:ascii="Ebrima" w:hAnsi="Ebrima"/>
          </w:rPr>
          <w:t>Kasties et al., 2021</w:t>
        </w:r>
      </w:hyperlink>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727E8376" w:rsidR="004B4C63" w:rsidRPr="006D5155" w:rsidRDefault="004B4C63" w:rsidP="002F4688">
      <w:r w:rsidRPr="006D5155">
        <w:t xml:space="preserve">We followed the same steps for </w:t>
      </w:r>
      <w:r w:rsidR="00CF6432" w:rsidRPr="006D5155">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31E9EDC5" w:rsidR="00DB6C28" w:rsidRPr="006D5155" w:rsidRDefault="00234634" w:rsidP="003079A1">
      <w:r w:rsidRPr="006D5155">
        <w:t>We implemented the nu-SVC with a radial basis function kernel</w:t>
      </w:r>
      <w:r w:rsidR="00C96869" w:rsidRPr="006D5155">
        <w:t>, since previous research has demonstrated that non-linear kernels 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r w:rsidR="006659FE" w:rsidRPr="006D5155">
          <w:rPr>
            <w:rStyle w:val="Hyperlink"/>
            <w:rFonts w:ascii="Ebrima" w:hAnsi="Ebrima"/>
          </w:rPr>
          <w:t>Röhrig et al. (2022)</w:t>
        </w:r>
      </w:hyperlink>
      <w:r w:rsidR="00C96869" w:rsidRPr="006D5155">
        <w:t xml:space="preserve">. </w:t>
      </w:r>
      <w:r w:rsidR="00B42FCF" w:rsidRPr="006D5155">
        <w:lastRenderedPageBreak/>
        <w:t>In this CV approach, t</w:t>
      </w:r>
      <w:r w:rsidR="00C96869" w:rsidRPr="006D5155">
        <w:t>he outer loop served for training the model, wher</w:t>
      </w:r>
      <w:r w:rsidR="006659FE" w:rsidRPr="006D5155">
        <w:t xml:space="preserve">eas the inner loop was utilised to optimise the hyperparameters nu and C. </w:t>
      </w:r>
    </w:p>
    <w:p w14:paraId="24315C4E" w14:textId="7D9AE44A" w:rsidR="00A40F89" w:rsidRPr="006D5155" w:rsidRDefault="00A37E51" w:rsidP="005436F9">
      <w:r w:rsidRPr="006D5155">
        <w:t xml:space="preserve">More specifically, </w:t>
      </w:r>
      <w:r w:rsidR="00DB6C28" w:rsidRPr="006D5155">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rsidRPr="006D5155">
        <w:t>prediction accuracy</w:t>
      </w:r>
      <w:r w:rsidR="00DB6C28" w:rsidRPr="006D5155">
        <w:t xml:space="preserve"> on the test set.</w:t>
      </w:r>
      <w:r w:rsidR="0013718F" w:rsidRPr="006D5155">
        <w:t xml:space="preserve"> With this approach, every patient’s status was predicted once in the outer loop.</w:t>
      </w:r>
      <w:bookmarkEnd w:id="94"/>
      <w:r w:rsidR="00090387" w:rsidRPr="006D5155">
        <w:t xml:space="preserve"> To generalise our model performance, we then repeated the model fitting procedure ten times, with different sample </w:t>
      </w:r>
      <w:r w:rsidR="00B42FCF" w:rsidRPr="006D5155">
        <w:t>pseudo-randomisations</w:t>
      </w:r>
      <w:r w:rsidR="00090387" w:rsidRPr="006D5155">
        <w:t>. Finally, the model’s prediction accuracy was averaged across patients and loops.</w:t>
      </w:r>
      <w:r w:rsidR="00A40F89" w:rsidRPr="006D5155">
        <w:br w:type="page"/>
      </w:r>
    </w:p>
    <w:p w14:paraId="387DDA9B" w14:textId="083D9948" w:rsidR="000E5F13" w:rsidRPr="006D5155" w:rsidRDefault="000E5F13" w:rsidP="00790AC6">
      <w:pPr>
        <w:pStyle w:val="Heading2"/>
        <w:numPr>
          <w:ilvl w:val="0"/>
          <w:numId w:val="13"/>
        </w:numPr>
        <w:rPr>
          <w:b w:val="0"/>
          <w:bCs w:val="0"/>
        </w:rPr>
      </w:pPr>
      <w:bookmarkStart w:id="105" w:name="_Toc112150478"/>
      <w:r w:rsidRPr="006D5155">
        <w:rPr>
          <w:b w:val="0"/>
          <w:bCs w:val="0"/>
        </w:rPr>
        <w:lastRenderedPageBreak/>
        <w:t>Results</w:t>
      </w:r>
      <w:bookmarkEnd w:id="105"/>
    </w:p>
    <w:p w14:paraId="7AB70D20" w14:textId="71757943" w:rsidR="002571FF" w:rsidRPr="006D5155" w:rsidRDefault="00C16B0E" w:rsidP="00790AC6">
      <w:pPr>
        <w:pStyle w:val="Heading3"/>
        <w:numPr>
          <w:ilvl w:val="1"/>
          <w:numId w:val="13"/>
        </w:numPr>
        <w:rPr>
          <w:color w:val="FF9933"/>
        </w:rPr>
      </w:pPr>
      <w:bookmarkStart w:id="106" w:name="_Toc112150479"/>
      <w:r w:rsidRPr="006D5155">
        <w:t>Clinical and Demographic Data</w:t>
      </w:r>
      <w:bookmarkEnd w:id="106"/>
    </w:p>
    <w:p w14:paraId="3A09B005" w14:textId="1D3EE1D2"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107"/>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107"/>
      <w:r w:rsidR="00FA27CA">
        <w:rPr>
          <w:rStyle w:val="CommentReference"/>
        </w:rPr>
        <w:commentReference w:id="107"/>
      </w:r>
      <w:r w:rsidRPr="006D5155">
        <w:t xml:space="preserve">). This finding </w:t>
      </w:r>
      <w:r w:rsidR="009A670F" w:rsidRPr="006D5155">
        <w:t xml:space="preserve">of women being older than men are 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72843BCA"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 xml:space="preserve">and control groups, </w:t>
      </w:r>
      <w:r w:rsidR="00E82821" w:rsidRPr="006D5155">
        <w:t>but the differences</w:t>
      </w:r>
      <w:r w:rsidR="007C626D" w:rsidRPr="006D5155">
        <w:t xml:space="preserve"> remained non-significant there</w:t>
      </w:r>
      <w:r w:rsidR="00E82821" w:rsidRPr="006D5155">
        <w:t xml:space="preserve"> as well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108"/>
      <w:r w:rsidR="00E82821" w:rsidRPr="006D5155">
        <w:t>slight</w:t>
      </w:r>
      <w:commentRangeEnd w:id="108"/>
      <w:r w:rsidR="00FA27CA">
        <w:rPr>
          <w:rStyle w:val="CommentReference"/>
        </w:rPr>
        <w:commentReference w:id="108"/>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109"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territories 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1BF4FA97" w:rsidR="00042D33" w:rsidRPr="006D5155" w:rsidRDefault="00A02678" w:rsidP="002428EA">
      <w:pPr>
        <w:pStyle w:val="Heading3"/>
        <w:numPr>
          <w:ilvl w:val="1"/>
          <w:numId w:val="13"/>
        </w:numPr>
      </w:pPr>
      <w:bookmarkStart w:id="110" w:name="_Toc112150480"/>
      <w:r w:rsidRPr="006D5155">
        <w:t>Voxel-based Lesion-Behaviour Mapping / Lesion Analysis</w:t>
      </w:r>
      <w:bookmarkEnd w:id="110"/>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111" w:name="figure01"/>
      <w:r>
        <w:rPr>
          <w:b/>
        </w:rPr>
        <w:br w:type="page"/>
      </w:r>
    </w:p>
    <w:p w14:paraId="633CAD86" w14:textId="1BE26951" w:rsidR="007F2BD2" w:rsidRPr="006D5155" w:rsidRDefault="006D5155" w:rsidP="00E82821">
      <w:r>
        <w:rPr>
          <w:b/>
        </w:rPr>
        <w:lastRenderedPageBreak/>
        <w:t>Figure</w:t>
      </w:r>
      <w:r w:rsidR="007F2BD2" w:rsidRPr="006D5155">
        <w:rPr>
          <w:b/>
        </w:rPr>
        <w:t xml:space="preserve"> 1:</w:t>
      </w:r>
      <w:r w:rsidR="00032720" w:rsidRPr="006D5155">
        <w:t xml:space="preserve"> Lesion Overlay Plots</w:t>
      </w:r>
    </w:p>
    <w:bookmarkEnd w:id="111"/>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MRIcron (</w:t>
      </w:r>
      <w:hyperlink w:anchor="rordenbrett2000" w:history="1">
        <w:r w:rsidRPr="006D5155">
          <w:rPr>
            <w:rStyle w:val="Hyperlink"/>
            <w:rFonts w:ascii="Ebrima" w:hAnsi="Ebrima"/>
            <w:sz w:val="18"/>
            <w:szCs w:val="18"/>
          </w:rPr>
          <w:t>Rorden &amp; Brett, 2000</w:t>
        </w:r>
      </w:hyperlink>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762AEA"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(OrG), Superior Temporal Gyrus (STG) and posterior STG and Medioventral Occipital Cortex (MVOcC)</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112" w:name="figure02"/>
      <w:commentRangeStart w:id="113"/>
      <w:r>
        <w:rPr>
          <w:b/>
        </w:rPr>
        <w:t>Figure</w:t>
      </w:r>
      <w:r w:rsidR="00205BF0" w:rsidRPr="006D5155">
        <w:rPr>
          <w:b/>
        </w:rPr>
        <w:t xml:space="preserve"> 2:</w:t>
      </w:r>
      <w:r w:rsidR="00205BF0" w:rsidRPr="006D5155">
        <w:t xml:space="preserve"> Subtraction Plots </w:t>
      </w:r>
    </w:p>
    <w:bookmarkEnd w:id="112"/>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lastRenderedPageBreak/>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MRIcron (</w:t>
      </w:r>
      <w:hyperlink w:anchor="rordenbrett2000" w:history="1">
        <w:r w:rsidR="00205BF0" w:rsidRPr="006D5155">
          <w:rPr>
            <w:rStyle w:val="Hyperlink"/>
            <w:rFonts w:ascii="Ebrima" w:hAnsi="Ebrima"/>
            <w:sz w:val="18"/>
            <w:szCs w:val="18"/>
          </w:rPr>
          <w:t>Rorden &amp; Brett, 2000</w:t>
        </w:r>
      </w:hyperlink>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113"/>
      <w:r w:rsidR="008A6BAD">
        <w:rPr>
          <w:rStyle w:val="CommentReference"/>
        </w:rPr>
        <w:commentReference w:id="113"/>
      </w:r>
    </w:p>
    <w:p w14:paraId="3E340ED9" w14:textId="4053B8D4" w:rsidR="00A02678" w:rsidRPr="006D5155" w:rsidRDefault="00762AEA"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114"/>
      <w:r w:rsidR="00641DF2" w:rsidRPr="006D5155">
        <w:t>surround</w:t>
      </w:r>
      <w:commentRangeEnd w:id="114"/>
      <w:r>
        <w:rPr>
          <w:rStyle w:val="CommentReference"/>
        </w:rPr>
        <w:commentReference w:id="114"/>
      </w:r>
      <w:r w:rsidR="00641DF2" w:rsidRPr="006D5155">
        <w:t xml:space="preserve"> the IPL, STG, the posterior Superior Temporal Sulcus (pSTS)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pSTS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115"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115"/>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mass-univariate GLMs to identify voxels that are significantly correlated with pathological scores in the </w:t>
      </w:r>
      <w:r w:rsidR="00516A6A">
        <w:rPr>
          <w:sz w:val="18"/>
          <w:szCs w:val="18"/>
        </w:rPr>
        <w:t>neglect examination</w:t>
      </w:r>
      <w:r w:rsidR="007C1C62">
        <w:rPr>
          <w:sz w:val="18"/>
          <w:szCs w:val="18"/>
        </w:rPr>
        <w:t xml:space="preserve"> tests</w:t>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xml:space="preserve">).  </w:t>
      </w:r>
      <w:r w:rsidR="00842BA6" w:rsidRPr="006D5155">
        <w:rPr>
          <w:sz w:val="18"/>
          <w:szCs w:val="18"/>
        </w:rPr>
        <w:t>The number given above each slice refers to the z-coordinate in MNI space.</w:t>
      </w:r>
    </w:p>
    <w:p w14:paraId="4D87C93E" w14:textId="6EDF28B7" w:rsidR="00A02678" w:rsidRPr="006D5155" w:rsidRDefault="00A02678" w:rsidP="002428EA">
      <w:pPr>
        <w:pStyle w:val="Heading3"/>
        <w:numPr>
          <w:ilvl w:val="1"/>
          <w:numId w:val="13"/>
        </w:numPr>
      </w:pPr>
      <w:bookmarkStart w:id="116" w:name="_Toc112150481"/>
      <w:r w:rsidRPr="006D5155">
        <w:t>Whole-brain disconnectivity mapping</w:t>
      </w:r>
      <w:bookmarkEnd w:id="116"/>
    </w:p>
    <w:p w14:paraId="6B91C339" w14:textId="7F9C3F02" w:rsidR="00770B31" w:rsidRPr="00537745" w:rsidRDefault="00762AEA"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117"/>
      <w:r w:rsidR="00560BE1" w:rsidRPr="006D5155">
        <w:t>illustrates</w:t>
      </w:r>
      <w:commentRangeEnd w:id="117"/>
      <w:r>
        <w:rPr>
          <w:rStyle w:val="CommentReference"/>
        </w:rPr>
        <w:commentReference w:id="117"/>
      </w:r>
      <w:r w:rsidR="00560BE1" w:rsidRPr="006D5155">
        <w:t xml:space="preserve"> the percentage of disconnected fibres for every WM voxel across</w:t>
      </w:r>
      <w:r w:rsidR="00646450" w:rsidRPr="006D5155">
        <w:t xml:space="preserve"> the patient sample.</w:t>
      </w:r>
      <w:r w:rsidR="00D877C3" w:rsidRPr="006D5155">
        <w:t xml:space="preserve"> Disconnections are more pronounced in the right hemisphere, </w:t>
      </w:r>
      <w:commentRangeStart w:id="118"/>
      <w:r w:rsidR="00D877C3" w:rsidRPr="006D5155">
        <w:t xml:space="preserve">spanning the </w:t>
      </w:r>
      <w:r w:rsidR="00A1362F" w:rsidRPr="006D5155">
        <w:t xml:space="preserve">entire anterior-posterior-axis from the middle frontal gyrus via the orbital gyrus, basal ganglia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118"/>
      <w:r>
        <w:rPr>
          <w:rStyle w:val="CommentReference"/>
        </w:rPr>
        <w:commentReference w:id="118"/>
      </w:r>
    </w:p>
    <w:p w14:paraId="76B11D0A" w14:textId="6CA95F36" w:rsidR="009E6C6E" w:rsidRPr="006D5155" w:rsidRDefault="006D5155" w:rsidP="00EE67DD">
      <w:bookmarkStart w:id="119" w:name="figure04"/>
      <w:r w:rsidRPr="00537745">
        <w:rPr>
          <w:b/>
        </w:rPr>
        <w:t>Figure</w:t>
      </w:r>
      <w:r w:rsidR="009E6C6E" w:rsidRPr="00537745">
        <w:rPr>
          <w:b/>
        </w:rPr>
        <w:t xml:space="preserve"> 4:</w:t>
      </w:r>
      <w:r w:rsidR="00032720" w:rsidRPr="00537745">
        <w:t xml:space="preserve"> Disconnection Overlay Plots</w:t>
      </w:r>
    </w:p>
    <w:bookmarkEnd w:id="119"/>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6D5155" w:rsidRDefault="009C3EBB" w:rsidP="009C3EBB">
      <w:r w:rsidRPr="006D5155">
        <w:rPr>
          <w:sz w:val="18"/>
          <w:szCs w:val="18"/>
        </w:rPr>
        <w:t>Overlaps of the whole-brain disconnections included in the analyses are shown for all patients (N = 206), female and male patients (N = 103, respectively). Aggregated disconnection maps were overlaid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xml:space="preserve">). The voxels’ colours indicate the frequency of the disconnection overlap and were scaled to the respective sample sizes. Only voxels disconnected in at least 5 patients are depicted </w:t>
      </w:r>
      <w:r w:rsidRPr="006D5155">
        <w:rPr>
          <w:sz w:val="18"/>
          <w:szCs w:val="18"/>
        </w:rPr>
        <w:lastRenderedPageBreak/>
        <w:t>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4EA13FDA"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 xml:space="preserve">Women exhibited a </w:t>
      </w:r>
      <w:r w:rsidR="00FB250F" w:rsidRPr="006D5155">
        <w:rPr>
          <w:szCs w:val="18"/>
        </w:rPr>
        <w:t>higher percentage of disconnections in the splenium of the corpus callosum</w:t>
      </w:r>
      <w:r w:rsidR="00EF3717" w:rsidRPr="006D5155">
        <w:rPr>
          <w:szCs w:val="18"/>
        </w:rPr>
        <w:t xml:space="preserve">, throughout the entire cingulum, as well as the thalamus compared to men.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65235BBF" w:rsidR="00FB250F" w:rsidRPr="006D5155" w:rsidRDefault="006D5155" w:rsidP="009E6C6E">
      <w:pPr>
        <w:rPr>
          <w:szCs w:val="18"/>
        </w:rPr>
      </w:pPr>
      <w:bookmarkStart w:id="120" w:name="figure05"/>
      <w:r>
        <w:rPr>
          <w:b/>
          <w:szCs w:val="18"/>
        </w:rPr>
        <w:t>Figure</w:t>
      </w:r>
      <w:r w:rsidR="00FB250F" w:rsidRPr="006D5155">
        <w:rPr>
          <w:b/>
          <w:szCs w:val="18"/>
        </w:rPr>
        <w:t xml:space="preserve"> 5:</w:t>
      </w:r>
      <w:r w:rsidR="00FB250F" w:rsidRPr="006D5155">
        <w:rPr>
          <w:szCs w:val="18"/>
        </w:rPr>
        <w:t xml:space="preserve"> Subtraction Plots of Whole-brain </w:t>
      </w:r>
      <w:r w:rsidR="00077E16">
        <w:rPr>
          <w:szCs w:val="18"/>
        </w:rPr>
        <w:t>D</w:t>
      </w:r>
      <w:r w:rsidR="00FB250F" w:rsidRPr="006D5155">
        <w:rPr>
          <w:szCs w:val="18"/>
        </w:rPr>
        <w:t>isconnectivity</w:t>
      </w:r>
      <w:bookmarkEnd w:id="120"/>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8">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9">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30">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2">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3">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4">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respectively. Subtraction maps were overlaid on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r>
        <w:rPr>
          <w:sz w:val="18"/>
          <w:szCs w:val="18"/>
        </w:rPr>
        <w:t xml:space="preserve">(A + C) </w:t>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Heading3"/>
        <w:numPr>
          <w:ilvl w:val="1"/>
          <w:numId w:val="13"/>
        </w:numPr>
      </w:pPr>
      <w:bookmarkStart w:id="121" w:name="_Region-to-Region_Disconnectivity_1"/>
      <w:bookmarkEnd w:id="121"/>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122"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123"/>
      <w:r w:rsidR="000E505F">
        <w:t>D</w:t>
      </w:r>
      <w:r w:rsidR="00FA3DE5" w:rsidRPr="006D5155">
        <w:t>isconnections</w:t>
      </w:r>
      <w:bookmarkEnd w:id="122"/>
      <w:commentRangeEnd w:id="123"/>
      <w:r w:rsidR="008728B5">
        <w:rPr>
          <w:rStyle w:val="CommentReference"/>
        </w:rPr>
        <w:commentReference w:id="123"/>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6"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7"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8"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9"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40"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37F00385" w:rsidR="00606692" w:rsidRPr="006D5155" w:rsidRDefault="00E07561" w:rsidP="004A4ACD">
      <w:r w:rsidRPr="006D5155">
        <w:rPr>
          <w:sz w:val="18"/>
          <w:szCs w:val="18"/>
        </w:rPr>
        <w:t xml:space="preserve">Overlaps of the significant </w:t>
      </w:r>
      <w:r w:rsidR="00AB32E3" w:rsidRPr="006D5155">
        <w:rPr>
          <w:sz w:val="18"/>
          <w:szCs w:val="18"/>
        </w:rPr>
        <w:t>Parcel-wise</w:t>
      </w:r>
      <w:r w:rsidRPr="006D5155">
        <w:rPr>
          <w:sz w:val="18"/>
          <w:szCs w:val="18"/>
        </w:rPr>
        <w:t xml:space="preserve"> disconnections, overlaid on a superior view of the MNI152-template in SurfIce (</w:t>
      </w:r>
      <w:hyperlink r:id="rId41"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xml:space="preserve">% of their </w:t>
      </w:r>
      <w:r w:rsidRPr="006D5155">
        <w:lastRenderedPageBreak/>
        <w:t>disconnections. In the female subsample, however, the majority of disconnections (</w:t>
      </w:r>
      <w:r w:rsidR="0092609B" w:rsidRPr="006D5155">
        <w:t>48.3</w:t>
      </w:r>
      <w:r w:rsidRPr="006D5155">
        <w:t xml:space="preserve">%) </w:t>
      </w:r>
      <w:commentRangeStart w:id="124"/>
      <w:r w:rsidRPr="006D5155">
        <w:t>were</w:t>
      </w:r>
      <w:commentRangeEnd w:id="124"/>
      <w:r w:rsidR="00AB5B6E">
        <w:rPr>
          <w:rStyle w:val="CommentReference"/>
        </w:rPr>
        <w:commentReference w:id="124"/>
      </w:r>
      <w:r w:rsidRPr="006D5155">
        <w:t xml:space="preserve"> associated with the ITG. Here, IPL-related disconnections were the third most common (</w:t>
      </w:r>
      <w:r w:rsidR="0092609B" w:rsidRPr="006D5155">
        <w:t>27.8</w:t>
      </w:r>
      <w:r w:rsidRPr="006D5155">
        <w:t>%), after disconnections involving the pSTS (</w:t>
      </w:r>
      <w:r w:rsidR="0092609B" w:rsidRPr="006D5155">
        <w:t>36.1</w:t>
      </w:r>
      <w:r w:rsidRPr="006D5155">
        <w:t>%).</w:t>
      </w:r>
    </w:p>
    <w:p w14:paraId="2C45718E" w14:textId="5F4A5220" w:rsidR="006F0C6C" w:rsidRPr="006D5155" w:rsidRDefault="006D5155" w:rsidP="004A4ACD">
      <w:bookmarkStart w:id="125"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125"/>
    <w:tbl>
      <w:tblPr>
        <w:tblStyle w:val="PlainTab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(N, Ratio 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r w:rsidR="00A74B41" w:rsidRPr="006D5155">
              <w:rPr>
                <w:sz w:val="18"/>
                <w:szCs w:val="18"/>
              </w:rPr>
              <w:t xml:space="preserve">sign.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A39rv (PGa)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r w:rsidR="007C1572" w:rsidRPr="006D5155">
              <w:rPr>
                <w:sz w:val="18"/>
                <w:szCs w:val="18"/>
              </w:rPr>
              <w:t xml:space="preserve">cpSTS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(PGa)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r w:rsidR="00A74B41" w:rsidRPr="006D5155">
              <w:rPr>
                <w:sz w:val="18"/>
                <w:szCs w:val="18"/>
              </w:rPr>
              <w:t xml:space="preserve">sign.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42E55D62" w:rsidR="003C7472" w:rsidRPr="003C7472" w:rsidRDefault="003C7472" w:rsidP="004A4ACD">
      <w:pPr>
        <w:rPr>
          <w:sz w:val="18"/>
          <w:szCs w:val="18"/>
        </w:rPr>
      </w:pPr>
      <w:r>
        <w:br/>
      </w:r>
      <w:r>
        <w:rPr>
          <w:sz w:val="18"/>
          <w:szCs w:val="18"/>
        </w:rPr>
        <w:t xml:space="preserve">Selected summary statistics resulting from the parcel-wise disconnection analysis at p = 0.05. Results are either given as number of significant disconnections, number of interhemispheric disconnections </w:t>
      </w:r>
      <w:commentRangeStart w:id="126"/>
      <w:r>
        <w:rPr>
          <w:sz w:val="18"/>
          <w:szCs w:val="18"/>
        </w:rPr>
        <w:t xml:space="preserve">: </w:t>
      </w:r>
      <w:commentRangeEnd w:id="126"/>
      <w:r w:rsidR="00AB5B6E">
        <w:rPr>
          <w:rStyle w:val="CommentReference"/>
        </w:rPr>
        <w:commentReference w:id="126"/>
      </w:r>
      <w:r>
        <w:rPr>
          <w:sz w:val="18"/>
          <w:szCs w:val="18"/>
        </w:rPr>
        <w:t>number of Intrahemispheric disconnections or</w:t>
      </w:r>
      <w:r w:rsidR="00A4377B">
        <w:rPr>
          <w:sz w:val="18"/>
          <w:szCs w:val="18"/>
        </w:rPr>
        <w:t xml:space="preserve"> as</w:t>
      </w:r>
      <w:r>
        <w:rPr>
          <w:sz w:val="18"/>
          <w:szCs w:val="18"/>
        </w:rPr>
        <w:t xml:space="preserve"> </w:t>
      </w:r>
      <w:r w:rsidR="00496333">
        <w:rPr>
          <w:sz w:val="18"/>
          <w:szCs w:val="18"/>
        </w:rPr>
        <w:t>anatomical label based on 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3F38AE7B" w:rsidR="00BD13E8" w:rsidRPr="006D5155" w:rsidRDefault="00151637" w:rsidP="006856BF">
      <w:r w:rsidRPr="006D5155">
        <w:t xml:space="preserve">In women, the five disconnections that were most significantly associated with pathological behavioural scores were all right intrahemispheric disconnections involving the </w:t>
      </w:r>
      <w:r w:rsidR="003F28FA">
        <w:t>t</w:t>
      </w:r>
      <w:r w:rsidRPr="006D5155">
        <w:t xml:space="preserve">halamus, specifically the occipital and caudal temporal segments of the </w:t>
      </w:r>
      <w:r w:rsidR="003F28FA">
        <w:t>t</w:t>
      </w:r>
      <w:r w:rsidRPr="006D5155">
        <w:t>halamus. In contrast to this, the five most significant disconnections in men were all interhemispheric disconnections involving the right caudoventral ITG.</w:t>
      </w:r>
    </w:p>
    <w:p w14:paraId="47675846" w14:textId="35A53D84" w:rsidR="006856BF" w:rsidRPr="006D5155" w:rsidRDefault="006856BF" w:rsidP="006856BF">
      <w:r w:rsidRPr="006D5155">
        <w:t xml:space="preserve">In women, the disconnection that most significantly was associated with pathological behavioural scores was between the ventrolateral ITG and the occipital Thalamus of the right hemisphere. </w:t>
      </w:r>
    </w:p>
    <w:p w14:paraId="39568634" w14:textId="12D7D134" w:rsidR="006856BF" w:rsidRPr="006D5155" w:rsidRDefault="006D5155" w:rsidP="004A4ACD">
      <w:bookmarkStart w:id="127" w:name="table03"/>
      <w:r>
        <w:rPr>
          <w:b/>
        </w:rPr>
        <w:t>Table</w:t>
      </w:r>
      <w:r w:rsidR="00235BF2" w:rsidRPr="006D5155">
        <w:rPr>
          <w:b/>
        </w:rPr>
        <w:t xml:space="preserve"> 3:</w:t>
      </w:r>
      <w:r w:rsidR="00235BF2" w:rsidRPr="006D5155">
        <w:t xml:space="preserve"> Most significant </w:t>
      </w:r>
      <w:r w:rsidR="00730C4E" w:rsidRPr="006D5155">
        <w:t>Parcel-wise</w:t>
      </w:r>
      <w:r w:rsidR="00235BF2" w:rsidRPr="006D5155">
        <w:t xml:space="preserve"> disconnections </w:t>
      </w:r>
    </w:p>
    <w:bookmarkEnd w:id="127"/>
    <w:tbl>
      <w:tblPr>
        <w:tblStyle w:val="PlainTab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(rostral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 PFop)</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40/PFm)</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r>
            <w:r w:rsidRPr="006D5155">
              <w:rPr>
                <w:sz w:val="18"/>
              </w:rPr>
              <w:lastRenderedPageBreak/>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lastRenderedPageBreak/>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40 / PFt)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39 / PGa)</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 / PFm)</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pSTS</w:t>
            </w:r>
            <w:r w:rsidRPr="006D5155">
              <w:rPr>
                <w:sz w:val="18"/>
              </w:rPr>
              <w:br/>
            </w:r>
            <w:r w:rsidRPr="006D5155">
              <w:rPr>
                <w:sz w:val="16"/>
              </w:rPr>
              <w:t>(caudoposterior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Heading3"/>
        <w:numPr>
          <w:ilvl w:val="1"/>
          <w:numId w:val="13"/>
        </w:numPr>
      </w:pPr>
      <w:bookmarkStart w:id="128" w:name="_Lesion-induced_Increase_in_1"/>
      <w:bookmarkEnd w:id="128"/>
      <w:r w:rsidRPr="006D5155">
        <w:t xml:space="preserve">Lesion-induced Increase in </w:t>
      </w:r>
      <w:r w:rsidR="00F14B94" w:rsidRPr="006D5155">
        <w:t>Shortest Structural Path Lengths (SSPLs)</w:t>
      </w:r>
    </w:p>
    <w:p w14:paraId="35DB69B2" w14:textId="08C5C754"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p = 0.0</w:t>
      </w:r>
      <w:r w:rsidR="00235BF2" w:rsidRPr="006D5155">
        <w:rPr>
          <w:bCs/>
        </w:rPr>
        <w:t xml:space="preserve">33 (see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T</w:t>
      </w:r>
      <w:r w:rsidRPr="006D5155">
        <w:rPr>
          <w:bCs/>
        </w:rPr>
        <w:t>he male patient sub</w:t>
      </w:r>
      <w:r w:rsidR="00361267" w:rsidRPr="006D5155">
        <w:rPr>
          <w:bCs/>
        </w:rPr>
        <w:t>sample</w:t>
      </w:r>
      <w:r w:rsidRPr="006D5155">
        <w:rPr>
          <w:bCs/>
        </w:rPr>
        <w:t xml:space="preserve"> had an average max</w:t>
      </w:r>
      <w:r w:rsidR="00527768" w:rsidRPr="006D5155">
        <w:rPr>
          <w:bCs/>
        </w:rPr>
        <w:t>imum</w:t>
      </w:r>
      <w:r w:rsidRPr="006D5155">
        <w:rPr>
          <w:bCs/>
        </w:rPr>
        <w:t xml:space="preserve"> 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129"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129"/>
    <w:tbl>
      <w:tblPr>
        <w:tblStyle w:val="PlainTab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6D5155" w:rsidRDefault="00365663">
            <w:pPr>
              <w:rPr>
                <w:bCs w:val="0"/>
                <w:sz w:val="18"/>
              </w:rPr>
            </w:pPr>
            <w:r w:rsidRPr="006D5155">
              <w:rPr>
                <w:bCs w:val="0"/>
                <w:sz w:val="18"/>
              </w:rPr>
              <w:t>Mean Indirect SSPL</w:t>
            </w:r>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6D5155" w:rsidRDefault="00365663">
            <w:pPr>
              <w:rPr>
                <w:bCs w:val="0"/>
                <w:sz w:val="18"/>
              </w:rPr>
            </w:pPr>
            <w:r w:rsidRPr="006D5155">
              <w:rPr>
                <w:bCs w:val="0"/>
                <w:sz w:val="18"/>
              </w:rPr>
              <w:t>Max Indirect SSPL</w:t>
            </w:r>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3.544 (1.027)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equal variances t-test (‘a’, for continuous variables) 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Heading3"/>
        <w:numPr>
          <w:ilvl w:val="1"/>
          <w:numId w:val="13"/>
        </w:numPr>
        <w:rPr>
          <w:sz w:val="28"/>
          <w:szCs w:val="28"/>
        </w:rPr>
      </w:pPr>
      <w:r w:rsidRPr="006D5155">
        <w:t>Prediction of Patient Status</w:t>
      </w:r>
    </w:p>
    <w:p w14:paraId="5E61F6A3" w14:textId="105098EA" w:rsidR="00FC497E" w:rsidRPr="006D5155" w:rsidRDefault="00762AEA"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 as well as sex-specific patient groups. For the Female vs Male classification, </w:t>
      </w:r>
      <w:r w:rsidR="00825A01" w:rsidRPr="006D5155">
        <w:lastRenderedPageBreak/>
        <w:t>prediction accuracy was slightly higher for the model trained on lesion maps (48.5%) than for the one trained on disconnection maps (46.6%).</w:t>
      </w:r>
      <w:r w:rsidR="00FC497E" w:rsidRPr="006D5155">
        <w:t xml:space="preserve"> The worst performance was achieved during the four-class classification with 32.5% prediction accuracy for the disconnection-based and 24.3% for the lesion-based model.</w:t>
      </w:r>
    </w:p>
    <w:p w14:paraId="708F5617" w14:textId="6BFA726E" w:rsidR="00B83D20" w:rsidRPr="006D5155" w:rsidRDefault="006D5155" w:rsidP="00131067">
      <w:pPr>
        <w:rPr>
          <w:rFonts w:eastAsiaTheme="majorEastAsia"/>
          <w:sz w:val="28"/>
          <w:szCs w:val="28"/>
        </w:rPr>
      </w:pPr>
      <w:bookmarkStart w:id="130"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PlainTab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130"/>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48.54 %</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r w:rsidRPr="006D5155">
              <w:rPr>
                <w:sz w:val="18"/>
              </w:rPr>
              <w:t>FNeg vs FCon vs MNeg vs MCon</w:t>
            </w:r>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131"/>
            <w:commentRangeStart w:id="132"/>
            <w:r w:rsidRPr="006D5155">
              <w:rPr>
                <w:sz w:val="18"/>
              </w:rPr>
              <w:t>32.52%</w:t>
            </w:r>
            <w:commentRangeEnd w:id="131"/>
            <w:r w:rsidR="00A31FFC">
              <w:rPr>
                <w:rStyle w:val="CommentReference"/>
              </w:rPr>
              <w:commentReference w:id="131"/>
            </w:r>
            <w:commentRangeEnd w:id="132"/>
            <w:r w:rsidR="00A31FFC">
              <w:rPr>
                <w:rStyle w:val="CommentReference"/>
              </w:rPr>
              <w:commentReference w:id="132"/>
            </w:r>
          </w:p>
        </w:tc>
      </w:tr>
    </w:tbl>
    <w:p w14:paraId="66334361" w14:textId="302BD9BF" w:rsidR="00A40F89" w:rsidRPr="002428EA" w:rsidRDefault="00FC497E" w:rsidP="002428EA">
      <w:pPr>
        <w:rPr>
          <w:rFonts w:eastAsiaTheme="majorEastAsia"/>
          <w:sz w:val="28"/>
          <w:szCs w:val="28"/>
          <w:lang w:val="en-US"/>
        </w:rPr>
      </w:pPr>
      <w:r w:rsidRPr="006D5155">
        <w:rPr>
          <w:sz w:val="18"/>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2428EA">
        <w:rPr>
          <w:b/>
          <w:bCs/>
        </w:rPr>
        <w:br w:type="page"/>
      </w:r>
      <w:bookmarkStart w:id="133" w:name="_GoBack"/>
      <w:bookmarkEnd w:id="133"/>
    </w:p>
    <w:p w14:paraId="34973CF0" w14:textId="37B53CC9" w:rsidR="00F81109" w:rsidRPr="002428EA" w:rsidRDefault="0089785B" w:rsidP="002428EA">
      <w:pPr>
        <w:pStyle w:val="Heading2"/>
        <w:rPr>
          <w:b w:val="0"/>
          <w:bCs w:val="0"/>
        </w:rPr>
      </w:pPr>
      <w:bookmarkStart w:id="134" w:name="_Toc112150484"/>
      <w:r w:rsidRPr="0089785B">
        <w:rPr>
          <w:b w:val="0"/>
          <w:bCs w:val="0"/>
        </w:rPr>
        <w:lastRenderedPageBreak/>
        <w:t>References</w:t>
      </w:r>
      <w:bookmarkEnd w:id="134"/>
    </w:p>
    <w:p w14:paraId="7E5F3F3A" w14:textId="32DCBB33" w:rsidR="00F81109" w:rsidRDefault="005F2064" w:rsidP="00346AE4">
      <w:pPr>
        <w:pStyle w:val="NormalWeb"/>
        <w:spacing w:before="0" w:beforeAutospacing="0" w:after="120" w:afterAutospacing="0" w:line="276" w:lineRule="auto"/>
        <w:ind w:left="720" w:hanging="720"/>
        <w:jc w:val="both"/>
        <w:rPr>
          <w:rFonts w:ascii="Ebrima" w:hAnsi="Ebrima" w:cs="Arial"/>
          <w:sz w:val="22"/>
          <w:szCs w:val="22"/>
          <w:lang w:val="de-DE"/>
        </w:rPr>
      </w:pPr>
      <w:bookmarkStart w:id="135" w:name="allen2003"/>
      <w:r w:rsidRPr="003C7472">
        <w:rPr>
          <w:rFonts w:ascii="Ebrima" w:hAnsi="Ebrima" w:cs="Arial"/>
          <w:sz w:val="22"/>
          <w:szCs w:val="22"/>
          <w:lang w:val="en-US"/>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2"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59066EB7" w14:textId="2009A884" w:rsidR="00812D17" w:rsidRPr="00812D17" w:rsidRDefault="00812D17" w:rsidP="00346AE4">
      <w:pPr>
        <w:pStyle w:val="NormalWeb"/>
        <w:spacing w:before="0" w:beforeAutospacing="0" w:after="120" w:afterAutospacing="0" w:line="276" w:lineRule="auto"/>
        <w:ind w:left="720" w:hanging="720"/>
        <w:jc w:val="both"/>
        <w:rPr>
          <w:rFonts w:ascii="Ebrima" w:hAnsi="Ebrima" w:cs="Arial"/>
          <w:sz w:val="22"/>
          <w:szCs w:val="22"/>
          <w:lang w:val="en-US"/>
        </w:rPr>
      </w:pPr>
      <w:bookmarkStart w:id="136" w:name="andraszewicz2014"/>
      <w:r w:rsidRPr="00812D17">
        <w:rPr>
          <w:rFonts w:ascii="Ebrima" w:hAnsi="Ebrima" w:cs="Arial"/>
          <w:sz w:val="22"/>
          <w:szCs w:val="22"/>
          <w:lang w:val="de-DE"/>
        </w:rPr>
        <w:t>Andraszewicz, S., Scheibehenne, B., Rieskamp, J., Grasman, R., Verhagen, J., &amp; Wagenmakers,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3"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NormalWeb"/>
        <w:spacing w:before="0" w:beforeAutospacing="0" w:after="120" w:afterAutospacing="0" w:line="276" w:lineRule="auto"/>
        <w:ind w:left="720" w:hanging="720"/>
        <w:jc w:val="both"/>
        <w:rPr>
          <w:rFonts w:ascii="Ebrima" w:hAnsi="Ebrima" w:cs="Arial"/>
          <w:sz w:val="22"/>
          <w:szCs w:val="22"/>
          <w:lang w:val="en-US"/>
        </w:rPr>
      </w:pPr>
      <w:bookmarkStart w:id="137" w:name="beckerkarnath2010"/>
      <w:bookmarkStart w:id="138" w:name="beschin1997"/>
      <w:bookmarkStart w:id="139" w:name="dehaan2015"/>
      <w:bookmarkStart w:id="140" w:name="gauthier1989"/>
      <w:bookmarkEnd w:id="135"/>
      <w:bookmarkEnd w:id="136"/>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4"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6D5155" w:rsidRDefault="00843B65" w:rsidP="002C44D8">
      <w:pPr>
        <w:pStyle w:val="NormalWeb"/>
        <w:spacing w:before="0" w:beforeAutospacing="0" w:after="120" w:afterAutospacing="0" w:line="276" w:lineRule="auto"/>
        <w:ind w:left="720" w:hanging="720"/>
        <w:rPr>
          <w:rFonts w:ascii="Ebrima" w:hAnsi="Ebrima" w:cs="Arial"/>
          <w:sz w:val="22"/>
          <w:szCs w:val="22"/>
          <w:lang w:val="de-DE"/>
        </w:rPr>
      </w:pPr>
      <w:bookmarkStart w:id="141"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5" w:history="1">
        <w:r w:rsidRPr="006D5155">
          <w:rPr>
            <w:rStyle w:val="Hyperlink"/>
            <w:rFonts w:ascii="Ebrima" w:hAnsi="Ebrima" w:cs="Arial"/>
            <w:sz w:val="22"/>
            <w:szCs w:val="22"/>
            <w:lang w:val="de-DE"/>
          </w:rPr>
          <w:t>https://CRAN.R-project.org/package=R.matlab</w:t>
        </w:r>
      </w:hyperlink>
      <w:r w:rsidRPr="006D5155">
        <w:rPr>
          <w:rFonts w:ascii="Ebrima" w:hAnsi="Ebrima" w:cs="Arial"/>
          <w:sz w:val="22"/>
          <w:szCs w:val="22"/>
          <w:lang w:val="de-DE"/>
        </w:rPr>
        <w:t xml:space="preserve"> </w:t>
      </w:r>
    </w:p>
    <w:bookmarkEnd w:id="137"/>
    <w:bookmarkEnd w:id="141"/>
    <w:p w14:paraId="0435A065" w14:textId="0A62E317" w:rsidR="009F4AD7" w:rsidRDefault="009F4AD7" w:rsidP="002C44D8">
      <w:pPr>
        <w:pStyle w:val="Normal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6"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2" w:name="bisiachluzzatti1978"/>
      <w:r w:rsidRPr="009F4AD7">
        <w:rPr>
          <w:rFonts w:ascii="Ebrima" w:hAnsi="Ebrima" w:cs="Arial"/>
          <w:sz w:val="22"/>
          <w:szCs w:val="22"/>
          <w:lang w:val="en-US"/>
        </w:rPr>
        <w:t xml:space="preserve">Bisiach, E., &amp; Luzzatti, C. (1978). Unilateral Neglect of Representational Space. Cortex, 14(1), 129–133. </w:t>
      </w:r>
      <w:hyperlink r:id="rId47"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3"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8"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4" w:name="bonkhoff2021"/>
      <w:bookmarkEnd w:id="143"/>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9"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5"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50"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6"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51"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47" w:name="bushnell2018"/>
      <w:bookmarkEnd w:id="146"/>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52"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NormalWeb"/>
        <w:spacing w:before="0" w:beforeAutospacing="0" w:after="120" w:afterAutospacing="0" w:line="276" w:lineRule="auto"/>
        <w:ind w:left="720" w:hanging="720"/>
        <w:jc w:val="both"/>
        <w:rPr>
          <w:rFonts w:ascii="Ebrima" w:hAnsi="Ebrima" w:cs="Arial"/>
          <w:sz w:val="22"/>
          <w:szCs w:val="22"/>
          <w:lang w:val="en-US"/>
        </w:rPr>
      </w:pPr>
      <w:bookmarkStart w:id="148" w:name="buxbaum2004"/>
      <w:bookmarkEnd w:id="145"/>
      <w:bookmarkEnd w:id="147"/>
      <w:r w:rsidRPr="00576C77">
        <w:rPr>
          <w:rFonts w:ascii="Ebrima" w:hAnsi="Ebrima" w:cs="Arial"/>
          <w:sz w:val="22"/>
          <w:szCs w:val="22"/>
          <w:lang w:val="en-US"/>
        </w:rPr>
        <w:lastRenderedPageBreak/>
        <w:t xml:space="preserve">Buxbaum, L., Ferraro, M., Veramonti, T., Farne, A., Whyte, J., Ladavas, E., Frassinetti, F., &amp; Coslett, H. (2004). Hemispatial neglect: Subtypes, neuroanatomy, and disability. Neurology, 62(5), 749–756. </w:t>
      </w:r>
      <w:hyperlink r:id="rId53"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149" w:name="changlin2011"/>
    </w:p>
    <w:p w14:paraId="352D2C33" w14:textId="49456BDB" w:rsidR="009D4510" w:rsidRPr="00FB250F" w:rsidRDefault="009D4510" w:rsidP="006A0EFC">
      <w:pPr>
        <w:pStyle w:val="NormalWeb"/>
        <w:spacing w:after="120" w:line="276" w:lineRule="auto"/>
        <w:ind w:left="720" w:hanging="720"/>
        <w:jc w:val="both"/>
        <w:rPr>
          <w:rFonts w:ascii="Ebrima" w:hAnsi="Ebrima" w:cs="Arial"/>
          <w:sz w:val="22"/>
          <w:szCs w:val="22"/>
          <w:lang w:val="en-US"/>
        </w:rPr>
      </w:pPr>
      <w:bookmarkStart w:id="150" w:name="catanithiebautdeschotten2008"/>
      <w:r w:rsidRPr="009D4510">
        <w:rPr>
          <w:rFonts w:ascii="Ebrima" w:hAnsi="Ebrima" w:cs="Arial"/>
          <w:sz w:val="22"/>
          <w:szCs w:val="22"/>
          <w:lang w:val="de-DE"/>
        </w:rPr>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4"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150"/>
    <w:p w14:paraId="1C727E21" w14:textId="42258A08" w:rsidR="006A0EFC" w:rsidRDefault="006A0EFC" w:rsidP="006A0EFC">
      <w:pPr>
        <w:pStyle w:val="Normal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5"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1" w:name="clas2012"/>
      <w:bookmarkEnd w:id="149"/>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6"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2" w:name="corbetta"/>
      <w:bookmarkEnd w:id="151"/>
      <w:r w:rsidRPr="00832BF8">
        <w:rPr>
          <w:rFonts w:ascii="Ebrima" w:hAnsi="Ebrima" w:cs="Arial"/>
          <w:sz w:val="22"/>
          <w:szCs w:val="22"/>
          <w:lang w:val="en-US"/>
        </w:rPr>
        <w:t xml:space="preserve">Corbetta, M. (2014). Hemispatial Neglect: Clinic, Pathogenesis, and Treatment. Seminars in Neurology, 34(05), 514–523. </w:t>
      </w:r>
      <w:hyperlink r:id="rId57"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138"/>
    <w:bookmarkEnd w:id="142"/>
    <w:bookmarkEnd w:id="144"/>
    <w:bookmarkEnd w:id="148"/>
    <w:bookmarkEnd w:id="152"/>
    <w:p w14:paraId="60223057" w14:textId="3229AF44" w:rsidR="00610D0A" w:rsidRPr="00DC3681" w:rsidRDefault="00610D0A" w:rsidP="00CB3890">
      <w:pPr>
        <w:pStyle w:val="Normal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8"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3" w:name="dehaankarnath2018"/>
      <w:bookmarkEnd w:id="139"/>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9"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4" w:name="evans1993MNI"/>
      <w:bookmarkEnd w:id="153"/>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60"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5"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61"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6"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2"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57" w:name="feigin2014"/>
      <w:bookmarkEnd w:id="154"/>
      <w:bookmarkEnd w:id="155"/>
      <w:bookmarkEnd w:id="156"/>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3"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157"/>
    <w:p w14:paraId="13EA937F" w14:textId="676E24DE" w:rsidR="0089785B" w:rsidRDefault="0089785B" w:rsidP="00CB3890">
      <w:pPr>
        <w:pStyle w:val="Normal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lastRenderedPageBreak/>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NormalWeb"/>
        <w:spacing w:before="0" w:beforeAutospacing="0" w:after="120" w:afterAutospacing="0" w:line="276" w:lineRule="auto"/>
        <w:ind w:left="720" w:hanging="720"/>
        <w:jc w:val="both"/>
        <w:rPr>
          <w:rFonts w:ascii="Ebrima" w:hAnsi="Ebrima" w:cs="Arial"/>
          <w:sz w:val="22"/>
          <w:szCs w:val="22"/>
        </w:rPr>
      </w:pPr>
      <w:bookmarkStart w:id="158"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4" w:history="1">
        <w:r w:rsidRPr="0033763D">
          <w:rPr>
            <w:rStyle w:val="Hyperlink"/>
            <w:rFonts w:ascii="Ebrima" w:hAnsi="Ebrima" w:cs="Arial"/>
            <w:sz w:val="22"/>
            <w:szCs w:val="22"/>
          </w:rPr>
          <w:t>https://doi.org/10.1016/S1474-4422(21)00252-0</w:t>
        </w:r>
      </w:hyperlink>
      <w:bookmarkStart w:id="159" w:name="goldstein2001"/>
      <w:r w:rsidR="00CA1F07">
        <w:rPr>
          <w:rFonts w:ascii="Ebrima" w:hAnsi="Ebrima" w:cs="Arial"/>
          <w:sz w:val="22"/>
          <w:szCs w:val="22"/>
        </w:rPr>
        <w:t xml:space="preserve"> </w:t>
      </w:r>
    </w:p>
    <w:p w14:paraId="7A719F6C" w14:textId="3147C2B0" w:rsidR="00687525" w:rsidRDefault="00687525" w:rsidP="00CB3890">
      <w:pPr>
        <w:pStyle w:val="NormalWeb"/>
        <w:spacing w:before="0" w:beforeAutospacing="0" w:after="120" w:afterAutospacing="0" w:line="276" w:lineRule="auto"/>
        <w:ind w:left="720" w:hanging="720"/>
        <w:jc w:val="both"/>
        <w:rPr>
          <w:rFonts w:ascii="Ebrima" w:hAnsi="Ebrima" w:cs="Arial"/>
          <w:sz w:val="22"/>
          <w:szCs w:val="22"/>
        </w:rPr>
      </w:pPr>
      <w:bookmarkStart w:id="160" w:name="gibson2013"/>
      <w:bookmarkEnd w:id="159"/>
      <w:r w:rsidRPr="00687525">
        <w:rPr>
          <w:rFonts w:ascii="Ebrima" w:hAnsi="Ebrima" w:cs="Arial"/>
          <w:sz w:val="22"/>
          <w:szCs w:val="22"/>
        </w:rPr>
        <w:t xml:space="preserve">Gibson, C. L. (2013). Cerebral Ischemic Stroke: is Gender Important? Journal of Cerebral Blood Flow &amp; Metabolism, 33(9), 1355–1361. </w:t>
      </w:r>
      <w:hyperlink r:id="rId65"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NormalWeb"/>
        <w:spacing w:before="0" w:beforeAutospacing="0" w:after="120" w:afterAutospacing="0" w:line="276" w:lineRule="auto"/>
        <w:ind w:left="720" w:hanging="720"/>
        <w:jc w:val="both"/>
        <w:rPr>
          <w:rFonts w:ascii="Ebrima" w:hAnsi="Ebrima" w:cs="Arial"/>
          <w:sz w:val="22"/>
          <w:szCs w:val="22"/>
        </w:rPr>
      </w:pPr>
      <w:bookmarkStart w:id="161"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6"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Normal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7"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NormalWeb"/>
        <w:spacing w:before="0" w:beforeAutospacing="0" w:after="120" w:afterAutospacing="0" w:line="276" w:lineRule="auto"/>
        <w:ind w:left="720" w:hanging="720"/>
        <w:jc w:val="both"/>
        <w:rPr>
          <w:rStyle w:val="Hyperlink"/>
          <w:rFonts w:ascii="Ebrima" w:hAnsi="Ebrima" w:cs="Arial"/>
          <w:sz w:val="22"/>
          <w:szCs w:val="22"/>
        </w:rPr>
      </w:pPr>
      <w:bookmarkStart w:id="162"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8"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NormalWeb"/>
        <w:spacing w:before="0" w:beforeAutospacing="0" w:after="120" w:afterAutospacing="0" w:line="276" w:lineRule="auto"/>
        <w:ind w:left="720" w:hanging="720"/>
        <w:jc w:val="both"/>
        <w:rPr>
          <w:rFonts w:ascii="Ebrima" w:hAnsi="Ebrima" w:cs="Arial"/>
          <w:sz w:val="22"/>
          <w:szCs w:val="22"/>
        </w:rPr>
      </w:pPr>
      <w:bookmarkStart w:id="163" w:name="gray2009"/>
      <w:bookmarkStart w:id="164" w:name="griffis2020"/>
      <w:bookmarkEnd w:id="162"/>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9" w:history="1">
        <w:r w:rsidRPr="002549E3">
          <w:rPr>
            <w:rStyle w:val="Hyperlink"/>
            <w:rFonts w:ascii="Ebrima" w:hAnsi="Ebrima" w:cs="Arial"/>
            <w:sz w:val="22"/>
            <w:szCs w:val="22"/>
          </w:rPr>
          <w:t>https://books.google.de/books?id=gOa0hfqT-M8C</w:t>
        </w:r>
      </w:hyperlink>
    </w:p>
    <w:bookmarkEnd w:id="163"/>
    <w:p w14:paraId="028F6009" w14:textId="4DCE152B" w:rsidR="003079A1" w:rsidRDefault="003079A1" w:rsidP="00CB3890">
      <w:pPr>
        <w:pStyle w:val="Normal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70"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NormalWeb"/>
        <w:spacing w:before="0" w:beforeAutospacing="0" w:after="120" w:afterAutospacing="0" w:line="276" w:lineRule="auto"/>
        <w:ind w:left="720" w:hanging="720"/>
        <w:jc w:val="both"/>
        <w:rPr>
          <w:rFonts w:ascii="Ebrima" w:hAnsi="Ebrima" w:cs="Arial"/>
          <w:sz w:val="22"/>
          <w:szCs w:val="22"/>
        </w:rPr>
      </w:pPr>
      <w:bookmarkStart w:id="165" w:name="griffis2021LQT"/>
      <w:bookmarkStart w:id="166" w:name="griffis2021"/>
      <w:bookmarkEnd w:id="164"/>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71"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NormalWeb"/>
        <w:spacing w:before="0" w:beforeAutospacing="0" w:after="120" w:afterAutospacing="0" w:line="276" w:lineRule="auto"/>
        <w:ind w:left="720" w:hanging="720"/>
        <w:jc w:val="both"/>
        <w:rPr>
          <w:rFonts w:ascii="Ebrima" w:hAnsi="Ebrima" w:cs="Arial"/>
          <w:sz w:val="22"/>
          <w:szCs w:val="22"/>
        </w:rPr>
      </w:pPr>
      <w:bookmarkStart w:id="167" w:name="hendersonlobo2012"/>
      <w:bookmarkEnd w:id="165"/>
      <w:bookmarkEnd w:id="166"/>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2"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NormalWeb"/>
        <w:spacing w:before="0" w:beforeAutospacing="0" w:after="120" w:afterAutospacing="0" w:line="276" w:lineRule="auto"/>
        <w:ind w:left="720" w:hanging="720"/>
        <w:jc w:val="both"/>
        <w:rPr>
          <w:rFonts w:ascii="Ebrima" w:hAnsi="Ebrima" w:cs="Arial"/>
          <w:sz w:val="22"/>
          <w:szCs w:val="22"/>
        </w:rPr>
      </w:pPr>
      <w:bookmarkStart w:id="168"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3"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NormalWeb"/>
        <w:spacing w:before="0" w:beforeAutospacing="0" w:after="120" w:afterAutospacing="0" w:line="276" w:lineRule="auto"/>
        <w:ind w:left="720" w:hanging="720"/>
        <w:jc w:val="both"/>
        <w:rPr>
          <w:rFonts w:ascii="Ebrima" w:hAnsi="Ebrima" w:cs="Arial"/>
          <w:sz w:val="22"/>
          <w:szCs w:val="22"/>
        </w:rPr>
      </w:pPr>
      <w:bookmarkStart w:id="169" w:name="hirnstein2019"/>
      <w:bookmarkEnd w:id="168"/>
      <w:r w:rsidRPr="00205BF0">
        <w:rPr>
          <w:rFonts w:ascii="Ebrima" w:hAnsi="Ebrima" w:cs="Arial"/>
          <w:sz w:val="22"/>
          <w:szCs w:val="22"/>
          <w:lang w:val="en-US"/>
        </w:rPr>
        <w:lastRenderedPageBreak/>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4"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NormalWeb"/>
        <w:spacing w:before="0" w:beforeAutospacing="0" w:after="120" w:afterAutospacing="0" w:line="276" w:lineRule="auto"/>
        <w:ind w:left="720" w:hanging="720"/>
        <w:jc w:val="both"/>
        <w:rPr>
          <w:rFonts w:ascii="Ebrima" w:hAnsi="Ebrima" w:cs="Arial"/>
          <w:sz w:val="22"/>
          <w:szCs w:val="22"/>
        </w:rPr>
      </w:pPr>
      <w:bookmarkStart w:id="170" w:name="hollingworth1918"/>
      <w:r w:rsidRPr="00DE5EBB">
        <w:rPr>
          <w:rFonts w:ascii="Ebrima" w:hAnsi="Ebrima" w:cs="Arial"/>
          <w:sz w:val="22"/>
          <w:szCs w:val="22"/>
        </w:rPr>
        <w:t xml:space="preserve">Hollingworth, L. S. (1918). Comparison of the sexes in mental traits. Psychological Bulletin, 15(12), 427–432. </w:t>
      </w:r>
      <w:hyperlink r:id="rId75"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NormalWeb"/>
        <w:spacing w:before="0" w:beforeAutospacing="0" w:after="120" w:afterAutospacing="0" w:line="276" w:lineRule="auto"/>
        <w:ind w:left="720" w:hanging="720"/>
        <w:jc w:val="both"/>
        <w:rPr>
          <w:rFonts w:ascii="Ebrima" w:hAnsi="Ebrima" w:cs="Arial"/>
          <w:i/>
          <w:iCs/>
          <w:sz w:val="22"/>
          <w:szCs w:val="22"/>
          <w:lang w:val="de-DE"/>
        </w:rPr>
      </w:pPr>
      <w:bookmarkStart w:id="171" w:name="hyde2005"/>
      <w:bookmarkEnd w:id="169"/>
      <w:bookmarkEnd w:id="170"/>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76"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NormalWeb"/>
        <w:spacing w:before="0" w:beforeAutospacing="0" w:after="120" w:afterAutospacing="0" w:line="276" w:lineRule="auto"/>
        <w:ind w:left="720" w:hanging="720"/>
        <w:jc w:val="both"/>
        <w:rPr>
          <w:rStyle w:val="Hyperlink"/>
          <w:rFonts w:ascii="Ebrima" w:hAnsi="Ebrima" w:cs="Arial"/>
          <w:sz w:val="22"/>
          <w:szCs w:val="22"/>
          <w:lang w:val="en-US"/>
        </w:rPr>
      </w:pPr>
      <w:bookmarkStart w:id="172" w:name="hyde2014"/>
      <w:r w:rsidRPr="009D4C17">
        <w:rPr>
          <w:rFonts w:ascii="Ebrima" w:hAnsi="Ebrima" w:cs="Arial"/>
          <w:sz w:val="22"/>
          <w:szCs w:val="22"/>
          <w:lang w:val="en-US"/>
        </w:rPr>
        <w:t xml:space="preserve">Hyde, J. S. (2014). Gender Similarities and Differences. Annual Review of Psychology, 65(1), 373–398. </w:t>
      </w:r>
      <w:hyperlink r:id="rId77"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73"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8"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74" w:name="jackson2013"/>
      <w:bookmarkEnd w:id="173"/>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9"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75" w:name="jaroszwiley2014"/>
      <w:r w:rsidRPr="0002712B">
        <w:rPr>
          <w:rFonts w:ascii="Ebrima" w:hAnsi="Ebrima" w:cs="Arial"/>
          <w:sz w:val="22"/>
          <w:szCs w:val="22"/>
          <w:lang w:val="de-DE"/>
        </w:rPr>
        <w:t xml:space="preserve">Jarosz,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80"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76" w:name="jensen2022"/>
      <w:bookmarkEnd w:id="174"/>
      <w:bookmarkEnd w:id="175"/>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81"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NormalWeb"/>
        <w:spacing w:before="0" w:beforeAutospacing="0" w:after="120" w:afterAutospacing="0" w:line="276" w:lineRule="auto"/>
        <w:ind w:left="720" w:hanging="720"/>
        <w:jc w:val="both"/>
        <w:rPr>
          <w:rFonts w:ascii="Ebrima" w:hAnsi="Ebrima" w:cs="Arial"/>
          <w:sz w:val="22"/>
          <w:szCs w:val="22"/>
        </w:rPr>
      </w:pPr>
      <w:bookmarkStart w:id="177" w:name="kanaan2012"/>
      <w:bookmarkEnd w:id="171"/>
      <w:bookmarkEnd w:id="172"/>
      <w:bookmarkEnd w:id="176"/>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82"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Normal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83"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178" w:name="karnathdieterich2006"/>
      <w:bookmarkEnd w:id="158"/>
      <w:bookmarkEnd w:id="160"/>
      <w:bookmarkEnd w:id="161"/>
      <w:bookmarkEnd w:id="167"/>
      <w:bookmarkEnd w:id="177"/>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4"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179" w:name="karnath2015"/>
      <w:bookmarkStart w:id="180" w:name="karnathniemeier2002"/>
      <w:bookmarkEnd w:id="178"/>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5"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181" w:name="karnathrorden2012"/>
      <w:bookmarkEnd w:id="179"/>
      <w:bookmarkEnd w:id="180"/>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6" w:history="1">
        <w:r w:rsidRPr="00A708D4">
          <w:rPr>
            <w:rStyle w:val="Hyperlink"/>
            <w:rFonts w:ascii="Ebrima" w:hAnsi="Ebrima" w:cs="Arial"/>
            <w:sz w:val="22"/>
            <w:szCs w:val="22"/>
            <w:lang w:val="de-DE"/>
          </w:rPr>
          <w:t>https://doi.org/10.1016/j.neuropsychologia.2011.06.027</w:t>
        </w:r>
      </w:hyperlink>
      <w:bookmarkEnd w:id="181"/>
      <w:r>
        <w:rPr>
          <w:rFonts w:ascii="Ebrima" w:hAnsi="Ebrima" w:cs="Arial"/>
          <w:sz w:val="22"/>
          <w:szCs w:val="22"/>
          <w:lang w:val="de-DE"/>
        </w:rPr>
        <w:t xml:space="preserve"> </w:t>
      </w:r>
    </w:p>
    <w:p w14:paraId="51C27F14" w14:textId="47FDB6CE" w:rsidR="009D6F84" w:rsidRDefault="009D6F84" w:rsidP="00CB3890">
      <w:pPr>
        <w:pStyle w:val="NormalWeb"/>
        <w:spacing w:before="0" w:beforeAutospacing="0" w:after="120" w:afterAutospacing="0" w:line="276" w:lineRule="auto"/>
        <w:ind w:left="720" w:hanging="720"/>
        <w:jc w:val="both"/>
        <w:rPr>
          <w:rFonts w:ascii="Ebrima" w:hAnsi="Ebrima" w:cs="Arial"/>
          <w:sz w:val="22"/>
          <w:szCs w:val="22"/>
        </w:rPr>
      </w:pPr>
      <w:bookmarkStart w:id="182" w:name="karnath2019"/>
      <w:r w:rsidRPr="006639D2">
        <w:rPr>
          <w:rFonts w:ascii="Ebrima" w:hAnsi="Ebrima" w:cs="Arial"/>
          <w:sz w:val="22"/>
          <w:szCs w:val="22"/>
          <w:lang w:val="de-DE"/>
        </w:rPr>
        <w:lastRenderedPageBreak/>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7"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183"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8"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NormalWeb"/>
        <w:spacing w:before="0" w:beforeAutospacing="0" w:after="120" w:afterAutospacing="0" w:line="276" w:lineRule="auto"/>
        <w:ind w:left="720" w:hanging="720"/>
        <w:jc w:val="both"/>
        <w:rPr>
          <w:rFonts w:ascii="Ebrima" w:hAnsi="Ebrima" w:cs="Arial"/>
          <w:sz w:val="22"/>
          <w:szCs w:val="22"/>
        </w:rPr>
      </w:pPr>
      <w:bookmarkStart w:id="184" w:name="katanluft2018"/>
      <w:bookmarkEnd w:id="183"/>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89"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185"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90"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NormalWeb"/>
        <w:spacing w:before="0" w:beforeAutospacing="0" w:after="120" w:afterAutospacing="0" w:line="276" w:lineRule="auto"/>
        <w:ind w:left="720" w:hanging="720"/>
        <w:jc w:val="both"/>
        <w:rPr>
          <w:rFonts w:ascii="Ebrima" w:hAnsi="Ebrima" w:cs="Arial"/>
          <w:sz w:val="22"/>
          <w:szCs w:val="22"/>
        </w:rPr>
      </w:pPr>
      <w:bookmarkStart w:id="186" w:name="limalhotra2015"/>
      <w:bookmarkEnd w:id="184"/>
      <w:bookmarkEnd w:id="185"/>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91"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NormalWeb"/>
        <w:spacing w:before="0" w:beforeAutospacing="0" w:after="120" w:afterAutospacing="0" w:line="276" w:lineRule="auto"/>
        <w:ind w:left="720" w:hanging="720"/>
        <w:jc w:val="both"/>
        <w:rPr>
          <w:rFonts w:ascii="Ebrima" w:hAnsi="Ebrima" w:cs="Arial"/>
          <w:sz w:val="22"/>
          <w:szCs w:val="22"/>
        </w:rPr>
      </w:pPr>
      <w:bookmarkStart w:id="187" w:name="li2005"/>
      <w:r w:rsidRPr="00687525">
        <w:rPr>
          <w:rFonts w:ascii="Ebrima" w:hAnsi="Ebrima" w:cs="Arial"/>
          <w:sz w:val="22"/>
          <w:szCs w:val="22"/>
        </w:rPr>
        <w:t xml:space="preserve">Li, H., Pin, S., Zeng, Z., Wang, M. M., Andreasson, K. A., &amp; McCullough, L. D. (2005). Sex differences in cell death. Annals of Neurology, 58(2), 317–321. </w:t>
      </w:r>
      <w:hyperlink r:id="rId92"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188"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NormalWeb"/>
        <w:spacing w:before="0" w:beforeAutospacing="0" w:after="120" w:afterAutospacing="0" w:line="276" w:lineRule="auto"/>
        <w:ind w:left="720" w:hanging="720"/>
        <w:jc w:val="both"/>
        <w:rPr>
          <w:rFonts w:ascii="Ebrima" w:hAnsi="Ebrima" w:cs="Arial"/>
          <w:sz w:val="22"/>
          <w:szCs w:val="22"/>
        </w:rPr>
      </w:pPr>
      <w:bookmarkStart w:id="189" w:name="liu2008"/>
      <w:bookmarkEnd w:id="188"/>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93"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NormalWeb"/>
        <w:spacing w:before="0" w:beforeAutospacing="0" w:after="120" w:afterAutospacing="0" w:line="276" w:lineRule="auto"/>
        <w:ind w:left="720" w:hanging="720"/>
        <w:jc w:val="both"/>
        <w:rPr>
          <w:rFonts w:ascii="Ebrima" w:hAnsi="Ebrima" w:cs="Arial"/>
          <w:sz w:val="22"/>
          <w:szCs w:val="22"/>
        </w:rPr>
      </w:pPr>
      <w:bookmarkStart w:id="190"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4"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NormalWeb"/>
        <w:spacing w:before="0" w:beforeAutospacing="0" w:after="120" w:afterAutospacing="0" w:line="276" w:lineRule="auto"/>
        <w:ind w:left="720" w:hanging="720"/>
        <w:jc w:val="both"/>
        <w:rPr>
          <w:rFonts w:ascii="Ebrima" w:hAnsi="Ebrima" w:cs="Arial"/>
          <w:sz w:val="22"/>
          <w:szCs w:val="22"/>
        </w:rPr>
      </w:pPr>
      <w:bookmarkStart w:id="191" w:name="manwani2014"/>
      <w:bookmarkEnd w:id="190"/>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5"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NormalWeb"/>
        <w:spacing w:before="0" w:beforeAutospacing="0" w:after="120" w:afterAutospacing="0" w:line="276" w:lineRule="auto"/>
        <w:ind w:left="720" w:hanging="720"/>
        <w:jc w:val="both"/>
        <w:rPr>
          <w:rFonts w:ascii="Ebrima" w:hAnsi="Ebrima" w:cs="Arial"/>
          <w:sz w:val="22"/>
          <w:szCs w:val="22"/>
        </w:rPr>
      </w:pPr>
      <w:bookmarkStart w:id="192"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6"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NormalWeb"/>
        <w:spacing w:before="0" w:beforeAutospacing="0" w:after="120" w:afterAutospacing="0" w:line="276" w:lineRule="auto"/>
        <w:ind w:left="720" w:hanging="720"/>
        <w:jc w:val="both"/>
        <w:rPr>
          <w:rFonts w:ascii="Ebrima" w:hAnsi="Ebrima" w:cs="Arial"/>
          <w:sz w:val="22"/>
          <w:szCs w:val="22"/>
          <w:lang w:val="en-US"/>
        </w:rPr>
      </w:pPr>
      <w:bookmarkStart w:id="193" w:name="nuzzo2017"/>
      <w:bookmarkStart w:id="194" w:name="röhrig2022"/>
      <w:r w:rsidRPr="002C44D8">
        <w:rPr>
          <w:rFonts w:ascii="Ebrima" w:hAnsi="Ebrima" w:cs="Arial"/>
          <w:sz w:val="22"/>
          <w:szCs w:val="22"/>
          <w:lang w:val="en-US"/>
        </w:rPr>
        <w:t xml:space="preserve">Nuzzo, R. L. (2017). An Introduction to Bayesian Data Analysis for Correlations. PM&amp;R, 9(12), 1278–1282. </w:t>
      </w:r>
      <w:hyperlink r:id="rId97"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NormalWeb"/>
        <w:spacing w:before="0" w:beforeAutospacing="0" w:after="120" w:afterAutospacing="0" w:line="276" w:lineRule="auto"/>
        <w:ind w:left="720" w:hanging="720"/>
        <w:rPr>
          <w:rFonts w:ascii="Ebrima" w:hAnsi="Ebrima" w:cs="Arial"/>
          <w:sz w:val="22"/>
          <w:szCs w:val="22"/>
          <w:lang w:val="en-US"/>
        </w:rPr>
      </w:pPr>
      <w:bookmarkStart w:id="195" w:name="Rcoreteam2018"/>
      <w:bookmarkEnd w:id="193"/>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8"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95"/>
    <w:p w14:paraId="1252226B" w14:textId="2E9511A1" w:rsidR="006659FE" w:rsidRPr="00B36A39" w:rsidRDefault="006659FE" w:rsidP="002C44D8">
      <w:pPr>
        <w:pStyle w:val="Normal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lastRenderedPageBreak/>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9"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NormalWeb"/>
        <w:spacing w:before="0" w:beforeAutospacing="0" w:after="120" w:afterAutospacing="0" w:line="276" w:lineRule="auto"/>
        <w:ind w:left="720" w:hanging="720"/>
        <w:jc w:val="both"/>
        <w:rPr>
          <w:rFonts w:ascii="Ebrima" w:hAnsi="Ebrima" w:cs="Arial"/>
          <w:color w:val="FF0000"/>
          <w:sz w:val="22"/>
          <w:szCs w:val="22"/>
          <w:lang w:val="en-US"/>
        </w:rPr>
      </w:pPr>
      <w:bookmarkStart w:id="196" w:name="rorden2012"/>
      <w:bookmarkEnd w:id="140"/>
      <w:bookmarkEnd w:id="182"/>
      <w:bookmarkEnd w:id="186"/>
      <w:bookmarkEnd w:id="187"/>
      <w:bookmarkEnd w:id="189"/>
      <w:bookmarkEnd w:id="191"/>
      <w:bookmarkEnd w:id="192"/>
      <w:bookmarkEnd w:id="194"/>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100"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NormalWeb"/>
        <w:spacing w:before="0" w:beforeAutospacing="0" w:after="120" w:afterAutospacing="0" w:line="276" w:lineRule="auto"/>
        <w:ind w:left="720" w:hanging="720"/>
        <w:jc w:val="both"/>
        <w:rPr>
          <w:rFonts w:ascii="Ebrima" w:hAnsi="Ebrima" w:cs="Arial"/>
          <w:color w:val="FF0000"/>
          <w:sz w:val="22"/>
          <w:szCs w:val="22"/>
          <w:lang w:val="en-US"/>
        </w:rPr>
      </w:pPr>
      <w:bookmarkStart w:id="197" w:name="rordenbrett2000"/>
      <w:r w:rsidRPr="00E72797">
        <w:rPr>
          <w:rFonts w:ascii="Ebrima" w:hAnsi="Ebrima" w:cs="Arial"/>
          <w:sz w:val="22"/>
          <w:szCs w:val="22"/>
          <w:lang w:val="en-US"/>
        </w:rPr>
        <w:t xml:space="preserve">Rorden, C., &amp; Brett, M. (2000). Stereotaxic Display of Brain Lesions. Behavioural Neurology, 12(4), 191–200. </w:t>
      </w:r>
      <w:hyperlink r:id="rId101"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NormalWeb"/>
        <w:spacing w:before="0" w:beforeAutospacing="0" w:after="120" w:afterAutospacing="0" w:line="276" w:lineRule="auto"/>
        <w:ind w:left="720" w:hanging="720"/>
        <w:jc w:val="both"/>
        <w:rPr>
          <w:rStyle w:val="Hyperlink"/>
          <w:rFonts w:ascii="Ebrima" w:hAnsi="Ebrima" w:cs="Arial"/>
          <w:sz w:val="22"/>
          <w:szCs w:val="22"/>
          <w:lang w:val="en-US"/>
        </w:rPr>
      </w:pPr>
      <w:bookmarkStart w:id="198" w:name="rordenkarnath2010"/>
      <w:bookmarkEnd w:id="196"/>
      <w:bookmarkEnd w:id="197"/>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102"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Normal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99"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103"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NormalWeb"/>
        <w:spacing w:before="0" w:beforeAutospacing="0" w:after="120" w:afterAutospacing="0" w:line="276" w:lineRule="auto"/>
        <w:ind w:left="720" w:hanging="720"/>
        <w:jc w:val="both"/>
        <w:rPr>
          <w:rStyle w:val="Hyperlink"/>
          <w:rFonts w:ascii="Ebrima" w:hAnsi="Ebrima" w:cs="Arial"/>
          <w:color w:val="auto"/>
          <w:sz w:val="22"/>
          <w:szCs w:val="22"/>
        </w:rPr>
      </w:pPr>
      <w:bookmarkStart w:id="200" w:name="schölkopf2000"/>
      <w:bookmarkEnd w:id="199"/>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4"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NormalWeb"/>
        <w:spacing w:before="0" w:beforeAutospacing="0" w:after="120" w:afterAutospacing="0" w:line="276" w:lineRule="auto"/>
        <w:ind w:left="720" w:hanging="720"/>
        <w:jc w:val="both"/>
        <w:rPr>
          <w:rStyle w:val="Hyperlink"/>
          <w:rFonts w:ascii="Ebrima" w:hAnsi="Ebrima" w:cs="Arial"/>
          <w:sz w:val="22"/>
          <w:szCs w:val="22"/>
          <w:lang w:val="en-US"/>
        </w:rPr>
      </w:pPr>
      <w:bookmarkStart w:id="201" w:name="sherman1967"/>
      <w:bookmarkStart w:id="202" w:name="stone1993"/>
      <w:bookmarkStart w:id="203" w:name="weintraubmesulam1985"/>
      <w:bookmarkEnd w:id="198"/>
      <w:bookmarkEnd w:id="200"/>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5"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Normal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204"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6"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Normal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205"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7"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Normal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206" w:name="sperberkarnath2017"/>
      <w:bookmarkEnd w:id="205"/>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8"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201"/>
    <w:bookmarkEnd w:id="204"/>
    <w:bookmarkEnd w:id="206"/>
    <w:p w14:paraId="1D828A98" w14:textId="7313D7C1" w:rsidR="009F4AD7" w:rsidRDefault="009F4AD7" w:rsidP="00CB3890">
      <w:pPr>
        <w:pStyle w:val="Normal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9"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NormalWeb"/>
        <w:spacing w:before="0" w:beforeAutospacing="0" w:after="120" w:afterAutospacing="0" w:line="276" w:lineRule="auto"/>
        <w:ind w:left="720" w:hanging="720"/>
        <w:jc w:val="both"/>
        <w:rPr>
          <w:rFonts w:ascii="Ebrima" w:hAnsi="Ebrima" w:cs="Arial"/>
          <w:sz w:val="22"/>
          <w:szCs w:val="22"/>
          <w:lang w:val="de-DE"/>
        </w:rPr>
      </w:pPr>
      <w:bookmarkStart w:id="207"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10"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208" w:name="tenbrink2016"/>
      <w:bookmarkEnd w:id="207"/>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w:t>
      </w:r>
      <w:r w:rsidRPr="00526DFC">
        <w:rPr>
          <w:rFonts w:ascii="Ebrima" w:hAnsi="Ebrima" w:cs="Arial"/>
          <w:sz w:val="22"/>
          <w:szCs w:val="22"/>
          <w:lang w:val="en-US"/>
        </w:rPr>
        <w:lastRenderedPageBreak/>
        <w:t xml:space="preserve">multiple domains. Journal of Clinical and Experimental Neuropsychology, 39(7), 707–723. </w:t>
      </w:r>
      <w:hyperlink r:id="rId111"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NormalWeb"/>
        <w:spacing w:before="0" w:beforeAutospacing="0" w:after="120" w:afterAutospacing="0" w:line="276" w:lineRule="auto"/>
        <w:ind w:left="720" w:hanging="720"/>
        <w:jc w:val="both"/>
        <w:rPr>
          <w:rFonts w:ascii="Ebrima" w:hAnsi="Ebrima" w:cs="Arial"/>
          <w:sz w:val="22"/>
          <w:szCs w:val="22"/>
          <w:lang w:val="en-US"/>
        </w:rPr>
      </w:pPr>
      <w:bookmarkStart w:id="209"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12"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202"/>
    <w:bookmarkEnd w:id="208"/>
    <w:bookmarkEnd w:id="209"/>
    <w:p w14:paraId="1CA9BB46" w14:textId="1A781F94" w:rsidR="00784EDD" w:rsidRDefault="00784EDD" w:rsidP="00843B65">
      <w:pPr>
        <w:pStyle w:val="Normal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NormalWeb"/>
        <w:spacing w:before="0" w:beforeAutospacing="0" w:after="120" w:afterAutospacing="0" w:line="276" w:lineRule="auto"/>
        <w:ind w:left="720" w:hanging="720"/>
        <w:rPr>
          <w:rFonts w:ascii="Ebrima" w:hAnsi="Ebrima" w:cs="Arial"/>
          <w:sz w:val="22"/>
          <w:szCs w:val="22"/>
          <w:lang w:val="en-US"/>
        </w:rPr>
      </w:pPr>
      <w:bookmarkStart w:id="210" w:name="wickham2019"/>
      <w:r w:rsidRPr="00843B65">
        <w:rPr>
          <w:rFonts w:ascii="Ebrima" w:hAnsi="Ebrima" w:cs="Arial"/>
          <w:sz w:val="22"/>
          <w:szCs w:val="22"/>
          <w:lang w:val="en-US"/>
        </w:rPr>
        <w:t xml:space="preserve">Wickham, H., François, R., Henry, L. &amp; Müller, K. (2019). dplyr: A Grammar </w:t>
      </w:r>
      <w:r w:rsidRPr="00843B65">
        <w:rPr>
          <w:rFonts w:ascii="Ebrima" w:hAnsi="Ebrima" w:cs="Arial"/>
          <w:sz w:val="22"/>
          <w:szCs w:val="22"/>
        </w:rPr>
        <w:t xml:space="preserve">of Data Manipulation. R package version 0.8.0.1. </w:t>
      </w:r>
      <w:hyperlink r:id="rId113"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NormalWeb"/>
        <w:spacing w:before="0" w:beforeAutospacing="0" w:after="120" w:afterAutospacing="0" w:line="276" w:lineRule="auto"/>
        <w:ind w:left="720" w:hanging="720"/>
        <w:rPr>
          <w:rFonts w:ascii="Ebrima" w:hAnsi="Ebrima" w:cs="Arial"/>
          <w:sz w:val="22"/>
          <w:szCs w:val="22"/>
        </w:rPr>
      </w:pPr>
      <w:bookmarkStart w:id="211" w:name="wickhamhenry2019"/>
      <w:bookmarkEnd w:id="210"/>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4"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NormalWeb"/>
        <w:spacing w:before="0" w:beforeAutospacing="0" w:after="120" w:afterAutospacing="0" w:line="276" w:lineRule="auto"/>
        <w:ind w:left="720" w:hanging="720"/>
        <w:jc w:val="both"/>
        <w:rPr>
          <w:rFonts w:ascii="Ebrima" w:hAnsi="Ebrima" w:cs="Arial"/>
          <w:sz w:val="22"/>
          <w:szCs w:val="22"/>
        </w:rPr>
      </w:pPr>
      <w:bookmarkStart w:id="212" w:name="wise2001"/>
      <w:bookmarkEnd w:id="211"/>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5"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NormalWeb"/>
        <w:spacing w:before="0" w:beforeAutospacing="0" w:after="120" w:afterAutospacing="0" w:line="276" w:lineRule="auto"/>
        <w:ind w:left="720" w:hanging="720"/>
        <w:jc w:val="both"/>
        <w:rPr>
          <w:rFonts w:ascii="Ebrima" w:hAnsi="Ebrima" w:cs="Arial"/>
          <w:sz w:val="22"/>
          <w:szCs w:val="22"/>
        </w:rPr>
      </w:pPr>
      <w:bookmarkStart w:id="213" w:name="wittig1976"/>
      <w:bookmarkEnd w:id="203"/>
      <w:bookmarkEnd w:id="212"/>
      <w:r w:rsidRPr="00731EAE">
        <w:rPr>
          <w:rFonts w:ascii="Ebrima" w:hAnsi="Ebrima" w:cs="Arial"/>
          <w:sz w:val="22"/>
          <w:szCs w:val="22"/>
        </w:rPr>
        <w:t xml:space="preserve">Wittig, M. A. (1976). Sex differences in intellectual functioning: How much of a difference do genes make? Sex Roles, 2(1), 63–74. </w:t>
      </w:r>
      <w:hyperlink r:id="rId116" w:history="1">
        <w:r w:rsidRPr="00E85F0A">
          <w:rPr>
            <w:rStyle w:val="Hyperlink"/>
            <w:rFonts w:ascii="Ebrima" w:hAnsi="Ebrima" w:cs="Arial"/>
            <w:sz w:val="22"/>
            <w:szCs w:val="22"/>
          </w:rPr>
          <w:t>https://doi.org/10.1007/bf00289299</w:t>
        </w:r>
      </w:hyperlink>
      <w:bookmarkEnd w:id="213"/>
      <w:r>
        <w:rPr>
          <w:rFonts w:ascii="Ebrima" w:hAnsi="Ebrima" w:cs="Arial"/>
          <w:sz w:val="22"/>
          <w:szCs w:val="22"/>
        </w:rPr>
        <w:t xml:space="preserve"> </w:t>
      </w:r>
    </w:p>
    <w:p w14:paraId="0A42E4D5" w14:textId="0205ECB3" w:rsidR="00DE5EBB" w:rsidRPr="00E82821" w:rsidRDefault="00DE5EBB" w:rsidP="00232F09">
      <w:pPr>
        <w:pStyle w:val="NormalWeb"/>
        <w:spacing w:before="0" w:beforeAutospacing="0" w:after="120" w:afterAutospacing="0" w:line="276" w:lineRule="auto"/>
        <w:ind w:left="720" w:hanging="720"/>
        <w:jc w:val="both"/>
        <w:rPr>
          <w:rFonts w:ascii="Ebrima" w:hAnsi="Ebrima" w:cs="Arial"/>
          <w:sz w:val="22"/>
          <w:szCs w:val="22"/>
          <w:lang w:val="de-DE"/>
        </w:rPr>
      </w:pPr>
      <w:bookmarkStart w:id="214"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7"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NormalWeb"/>
        <w:spacing w:before="0" w:beforeAutospacing="0" w:after="120" w:afterAutospacing="0" w:line="276" w:lineRule="auto"/>
        <w:ind w:left="720" w:hanging="720"/>
        <w:jc w:val="both"/>
        <w:rPr>
          <w:rFonts w:ascii="Ebrima" w:hAnsi="Ebrima" w:cs="Arial"/>
          <w:sz w:val="22"/>
          <w:szCs w:val="22"/>
          <w:lang w:val="de-DE"/>
        </w:rPr>
      </w:pPr>
      <w:bookmarkStart w:id="215"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8"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NormalWeb"/>
        <w:spacing w:before="0" w:beforeAutospacing="0" w:after="120" w:afterAutospacing="0" w:line="276" w:lineRule="auto"/>
        <w:ind w:left="720" w:hanging="720"/>
        <w:jc w:val="both"/>
        <w:rPr>
          <w:rFonts w:ascii="Ebrima" w:hAnsi="Ebrima" w:cs="Arial"/>
          <w:sz w:val="22"/>
          <w:szCs w:val="22"/>
          <w:lang w:val="en-US"/>
        </w:rPr>
      </w:pPr>
      <w:bookmarkStart w:id="216" w:name="zaslerkaplan2017"/>
      <w:bookmarkEnd w:id="214"/>
      <w:bookmarkEnd w:id="215"/>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9"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NormalWeb"/>
        <w:spacing w:before="0" w:beforeAutospacing="0" w:after="120" w:afterAutospacing="0" w:line="276" w:lineRule="auto"/>
        <w:ind w:left="720" w:hanging="720"/>
        <w:jc w:val="both"/>
        <w:rPr>
          <w:rFonts w:ascii="Ebrima" w:hAnsi="Ebrima" w:cs="Arial"/>
          <w:sz w:val="22"/>
          <w:szCs w:val="22"/>
          <w:lang w:val="de-DE"/>
        </w:rPr>
      </w:pPr>
      <w:bookmarkStart w:id="217" w:name="zell2015"/>
      <w:bookmarkEnd w:id="216"/>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20"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NormalWeb"/>
        <w:spacing w:before="0" w:beforeAutospacing="0" w:after="120" w:afterAutospacing="0" w:line="276" w:lineRule="auto"/>
        <w:ind w:left="720" w:hanging="720"/>
        <w:jc w:val="both"/>
        <w:rPr>
          <w:rFonts w:ascii="Ebrima" w:hAnsi="Ebrima" w:cs="Arial"/>
          <w:sz w:val="22"/>
          <w:szCs w:val="22"/>
        </w:rPr>
      </w:pPr>
      <w:bookmarkStart w:id="218"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21"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217"/>
    <w:bookmarkEnd w:id="218"/>
    <w:p w14:paraId="087F4022" w14:textId="35B6FD81" w:rsidR="00F76B93" w:rsidRDefault="00F76B93" w:rsidP="00232F09">
      <w:pPr>
        <w:pStyle w:val="Normal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Heading2"/>
        <w:rPr>
          <w:b w:val="0"/>
        </w:rPr>
      </w:pPr>
      <w:bookmarkStart w:id="219" w:name="_Toc112150486"/>
      <w:r>
        <w:rPr>
          <w:b w:val="0"/>
        </w:rPr>
        <w:lastRenderedPageBreak/>
        <w:t>Data Usage Statement</w:t>
      </w:r>
      <w:bookmarkEnd w:id="219"/>
    </w:p>
    <w:p w14:paraId="531ED5E5" w14:textId="77777777" w:rsidR="003079AB" w:rsidRDefault="003079AB" w:rsidP="003079AB"/>
    <w:p w14:paraId="110E9BCB" w14:textId="1BD789BF" w:rsidR="003079AB" w:rsidRDefault="003079AB" w:rsidP="003079AB">
      <w:r>
        <w:t xml:space="preserve">To the largest part, custom MATLAB </w:t>
      </w:r>
      <w:ins w:id="220" w:author="Smaczny, Stefan" w:date="2022-09-05T16:34:00Z">
        <w:r w:rsidR="00C7779C">
          <w:t xml:space="preserve">and R </w:t>
        </w:r>
      </w:ins>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22"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221" w:author="Smaczny, Stefan" w:date="2022-09-05T16:34:00Z"/>
        </w:rPr>
      </w:pPr>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23" w:history="1">
        <w:r w:rsidRPr="00550405">
          <w:rPr>
            <w:rStyle w:val="Hyperlink"/>
            <w:rFonts w:ascii="Ebrima" w:hAnsi="Ebrima"/>
          </w:rPr>
          <w:t>10.17632/yjkr647mzb.2</w:t>
        </w:r>
      </w:hyperlink>
      <w:r>
        <w:t xml:space="preserve"> </w:t>
      </w:r>
    </w:p>
    <w:p w14:paraId="4FE17DC4" w14:textId="325D4F9A" w:rsidR="00C7779C" w:rsidRDefault="00C7779C" w:rsidP="003079AB">
      <w:ins w:id="222" w:author="Smaczny, Stefan" w:date="2022-09-05T16:34:00Z">
        <w:r w:rsidRPr="00C7779C">
          <w:t>https://github.com/ssmaczny/Stefan-Smaczny-Neuropsychology/blob/master/Bayesian%</w:t>
        </w:r>
        <w:commentRangeStart w:id="223"/>
        <w:r w:rsidRPr="00C7779C">
          <w:t>20Disconnection</w:t>
        </w:r>
      </w:ins>
      <w:commentRangeEnd w:id="223"/>
      <w:ins w:id="224" w:author="Smaczny, Stefan" w:date="2022-09-05T16:35:00Z">
        <w:r>
          <w:rPr>
            <w:rStyle w:val="CommentReference"/>
          </w:rPr>
          <w:commentReference w:id="223"/>
        </w:r>
      </w:ins>
      <w:ins w:id="225"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4"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Heading2"/>
        <w:rPr>
          <w:b w:val="0"/>
          <w:bCs w:val="0"/>
        </w:rPr>
      </w:pPr>
      <w:bookmarkStart w:id="226" w:name="_Toc112150487"/>
      <w:r w:rsidRPr="00F76B93">
        <w:rPr>
          <w:b w:val="0"/>
          <w:bCs w:val="0"/>
        </w:rPr>
        <w:lastRenderedPageBreak/>
        <w:t>Appendix</w:t>
      </w:r>
      <w:bookmarkEnd w:id="226"/>
    </w:p>
    <w:p w14:paraId="147D8AAF" w14:textId="77777777" w:rsidR="00F76B93" w:rsidRPr="00F76B93" w:rsidRDefault="00F76B93" w:rsidP="00F76B93"/>
    <w:p w14:paraId="2CAAA965" w14:textId="33904D51" w:rsidR="0089785B" w:rsidRDefault="00F76B93" w:rsidP="00F76B93">
      <w:pPr>
        <w:pStyle w:val="Heading3"/>
      </w:pPr>
      <w:bookmarkStart w:id="227" w:name="_Toc112150488"/>
      <w:bookmarkStart w:id="228" w:name="appendixA"/>
      <w:r>
        <w:t>Appendix A: List of Abbreviations</w:t>
      </w:r>
      <w:bookmarkEnd w:id="227"/>
    </w:p>
    <w:bookmarkEnd w:id="228"/>
    <w:p w14:paraId="41F2F07F" w14:textId="20010A56" w:rsidR="00F76B93" w:rsidRDefault="00F76B93" w:rsidP="00F76B93"/>
    <w:tbl>
      <w:tblPr>
        <w:tblStyle w:val="TableGrid"/>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229" w:name="appendixB"/>
      <w:r>
        <w:br w:type="page"/>
      </w:r>
    </w:p>
    <w:p w14:paraId="722532CD" w14:textId="00BE68E9" w:rsidR="0089785B" w:rsidRDefault="00AE3409" w:rsidP="00A72E7A">
      <w:pPr>
        <w:pStyle w:val="Heading3"/>
      </w:pPr>
      <w:bookmarkStart w:id="230" w:name="_Toc112150489"/>
      <w:r>
        <w:lastRenderedPageBreak/>
        <w:t xml:space="preserve">Appendix B: </w:t>
      </w:r>
      <w:r w:rsidR="003F28FA">
        <w:t>Supplementary</w:t>
      </w:r>
      <w:r>
        <w:t xml:space="preserve"> </w:t>
      </w:r>
      <w:r w:rsidR="006D5155">
        <w:t>Table</w:t>
      </w:r>
      <w:r>
        <w:t xml:space="preserve">s and </w:t>
      </w:r>
      <w:r w:rsidR="006D5155">
        <w:t>Figure</w:t>
      </w:r>
      <w:r w:rsidR="008F1B24">
        <w:t>s</w:t>
      </w:r>
      <w:bookmarkEnd w:id="230"/>
    </w:p>
    <w:p w14:paraId="5317A780" w14:textId="4AEBDE06" w:rsidR="00AE3409" w:rsidRDefault="003F28FA" w:rsidP="0089785B">
      <w:bookmarkStart w:id="231" w:name="tableS01a"/>
      <w:bookmarkEnd w:id="229"/>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231"/>
    <w:tbl>
      <w:tblPr>
        <w:tblStyle w:val="PlainTab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232"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232"/>
    <w:tbl>
      <w:tblPr>
        <w:tblStyle w:val="PlainTab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233" w:name="tableS02"/>
      <w:r>
        <w:rPr>
          <w:b/>
          <w:bCs/>
        </w:rPr>
        <w:br w:type="page"/>
      </w:r>
    </w:p>
    <w:p w14:paraId="3955CF96" w14:textId="4A952CC5" w:rsidR="00A72E7A" w:rsidRPr="009C731D" w:rsidRDefault="003F28FA" w:rsidP="0089785B">
      <w:r>
        <w:rPr>
          <w:b/>
          <w:bCs/>
        </w:rPr>
        <w:lastRenderedPageBreak/>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233"/>
    <w:tbl>
      <w:tblPr>
        <w:tblStyle w:val="PlainTab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234" w:name="tableS03"/>
      <w:bookmarkStart w:id="235"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234"/>
    <w:tbl>
      <w:tblPr>
        <w:tblStyle w:val="PlainTab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lastRenderedPageBreak/>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235"/>
    <w:p w14:paraId="1BD9A7C6" w14:textId="4164BDDA" w:rsidR="008D0B96" w:rsidRDefault="008D0B96" w:rsidP="0030542C">
      <w:pPr>
        <w:jc w:val="center"/>
      </w:pPr>
    </w:p>
    <w:p w14:paraId="6DA9E858" w14:textId="6FEEB39D" w:rsidR="008D0B96" w:rsidRDefault="003F28FA" w:rsidP="0089785B">
      <w:bookmarkStart w:id="236"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236"/>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lastRenderedPageBreak/>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237"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237"/>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238" w:name="figureS03"/>
      <w:r w:rsidRPr="00964D66">
        <w:rPr>
          <w:b/>
          <w:bCs/>
        </w:rPr>
        <w:lastRenderedPageBreak/>
        <w:t>Supplementary Figure 3:</w:t>
      </w:r>
      <w:r>
        <w:t xml:space="preserve"> </w:t>
      </w:r>
      <w:bookmarkEnd w:id="238"/>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Heading3"/>
      </w:pPr>
      <w:bookmarkStart w:id="239" w:name="_Appendix_C:_Supplementary"/>
      <w:bookmarkEnd w:id="239"/>
      <w:r>
        <w:lastRenderedPageBreak/>
        <w:t xml:space="preserve">Appendix C: </w:t>
      </w:r>
      <w:r w:rsidR="003F28FA">
        <w:t>Supplementary</w:t>
      </w:r>
      <w:r>
        <w:t xml:space="preserve"> Analyses</w:t>
      </w:r>
    </w:p>
    <w:p w14:paraId="50907BE2" w14:textId="51ED66A4" w:rsidR="00D9584B" w:rsidRDefault="00D9584B" w:rsidP="00D9584B"/>
    <w:p w14:paraId="1B877DBE" w14:textId="351503C9" w:rsidR="00D9584B" w:rsidRPr="00D9584B" w:rsidRDefault="003F28FA" w:rsidP="00D9584B">
      <w:bookmarkStart w:id="240"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240"/>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r w:rsidR="00477C25" w:rsidRPr="009D22BB">
          <w:rPr>
            <w:rStyle w:val="Hyperlink"/>
            <w:rFonts w:ascii="Ebrima" w:hAnsi="Ebrima"/>
          </w:rPr>
          <w:t>Andraszewicz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241" w:name="analysisS2"/>
      <w:r>
        <w:rPr>
          <w:b/>
        </w:rPr>
        <w:t>Supplementary</w:t>
      </w:r>
      <w:r w:rsidR="002C44D8" w:rsidRPr="002C44D8">
        <w:rPr>
          <w:b/>
        </w:rPr>
        <w:t xml:space="preserve"> Analysis 2:</w:t>
      </w:r>
      <w:r w:rsidR="002C44D8">
        <w:t xml:space="preserve"> Bayesian Correlation for </w:t>
      </w:r>
      <w:r w:rsidR="0002712B">
        <w:t>Increase of Indirect SSPLs</w:t>
      </w:r>
    </w:p>
    <w:bookmarkEnd w:id="241"/>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Smaczny, Stefan" w:date="2022-09-05T17:05:00Z" w:initials="SS">
    <w:p w14:paraId="7A4EAD61" w14:textId="358E3FCB" w:rsidR="00762AEA" w:rsidRDefault="00762AEA">
      <w:pPr>
        <w:pStyle w:val="CommentText"/>
      </w:pPr>
      <w:r>
        <w:rPr>
          <w:rStyle w:val="CommentReference"/>
        </w:rPr>
        <w:annotationRef/>
      </w:r>
      <w:r>
        <w:t>Dadurch, dass das alles in der Tabelle steht, muss es nicht nochmal im Fließtext sein</w:t>
      </w:r>
    </w:p>
  </w:comment>
  <w:comment w:id="70" w:author="Smaczny, Stefan" w:date="2022-09-05T17:08:00Z" w:initials="SS">
    <w:p w14:paraId="248BA9B3" w14:textId="59C2427D" w:rsidR="00762AEA" w:rsidRDefault="00762AEA">
      <w:pPr>
        <w:pStyle w:val="CommentText"/>
      </w:pPr>
      <w:r>
        <w:rPr>
          <w:rStyle w:val="CommentReference"/>
        </w:rPr>
        <w:annotationRef/>
      </w:r>
      <w:r>
        <w:t>Üblicherweise ist das bei APA-Tabellen so, dass man eine dicke Linie oben hat, dann eine nach der Header Zeile, und eine ganz am Schluss</w:t>
      </w:r>
    </w:p>
  </w:comment>
  <w:comment w:id="75" w:author="Smaczny, Stefan" w:date="2022-09-05T17:37:00Z" w:initials="SS">
    <w:p w14:paraId="1B95A407" w14:textId="215116D9" w:rsidR="00762AEA" w:rsidRDefault="00762AEA">
      <w:pPr>
        <w:pStyle w:val="CommentText"/>
      </w:pPr>
      <w:r>
        <w:rPr>
          <w:rStyle w:val="CommentReference"/>
        </w:rPr>
        <w:annotationRef/>
      </w:r>
      <w:r>
        <w:t>Warum nur p-Werte? Ist das in anderen Papern auch so?</w:t>
      </w:r>
    </w:p>
  </w:comment>
  <w:comment w:id="79" w:author="Smaczny, Stefan" w:date="2022-09-06T16:34:00Z" w:initials="SS">
    <w:p w14:paraId="41733C3F" w14:textId="567C289E" w:rsidR="00762AEA" w:rsidRDefault="00762AEA">
      <w:pPr>
        <w:pStyle w:val="CommentText"/>
      </w:pPr>
      <w:r>
        <w:rPr>
          <w:rStyle w:val="CommentReference"/>
        </w:rPr>
        <w:annotationRef/>
      </w:r>
      <w:r>
        <w:t xml:space="preserve">Streng genommen hast du Recht mit 7, aber rein konzeptuell könnte man 8 Punkte </w:t>
      </w:r>
      <w:r w:rsidR="00A31FFC">
        <w:t>m</w:t>
      </w:r>
      <w:r>
        <w:t>achen. Ist irgendwie unsinnig, ist aber so :P</w:t>
      </w:r>
    </w:p>
  </w:comment>
  <w:comment w:id="100" w:author="Smaczny, Stefan" w:date="2022-09-05T17:34:00Z" w:initials="SS">
    <w:p w14:paraId="19E27855" w14:textId="1CFD2CEC" w:rsidR="00762AEA" w:rsidRDefault="00762AEA">
      <w:pPr>
        <w:pStyle w:val="CommentText"/>
      </w:pPr>
      <w:r>
        <w:rPr>
          <w:rStyle w:val="CommentReference"/>
        </w:rPr>
        <w:annotationRef/>
      </w:r>
      <w:r>
        <w:t>Ungefähr so vielleicht? Oder war das hier das, worüber du mit mir sprechen wolltest?</w:t>
      </w:r>
      <w:r w:rsidR="00A31FFC">
        <w:t xml:space="preserve"> Bzw ich habe mir auch nochmal überlegt, ob wir das tatsächlich alles inkludieren sollten. Aber wir reden ja morgen drüber </w:t>
      </w:r>
      <w:r w:rsidR="00A31FFC">
        <w:sym w:font="Wingdings" w:char="F04A"/>
      </w:r>
    </w:p>
  </w:comment>
  <w:comment w:id="107" w:author="Smaczny, Stefan" w:date="2022-09-05T17:38:00Z" w:initials="SS">
    <w:p w14:paraId="2DDE8486" w14:textId="172190F1" w:rsidR="00762AEA" w:rsidRDefault="00762AEA">
      <w:pPr>
        <w:pStyle w:val="CommentText"/>
      </w:pPr>
      <w:r>
        <w:rPr>
          <w:rStyle w:val="CommentReference"/>
        </w:rPr>
        <w:annotationRef/>
      </w:r>
      <w:r>
        <w:t>Wenn du die p-Werte schon in der Tabelle hast, brauchst du sie hier nicht nochmal</w:t>
      </w:r>
    </w:p>
  </w:comment>
  <w:comment w:id="108" w:author="Smaczny, Stefan" w:date="2022-09-05T17:40:00Z" w:initials="SS">
    <w:p w14:paraId="7DC22B5D" w14:textId="58199AEC" w:rsidR="00762AEA" w:rsidRDefault="00762AEA">
      <w:pPr>
        <w:pStyle w:val="CommentText"/>
      </w:pPr>
      <w:r>
        <w:t xml:space="preserve">… slight </w:t>
      </w:r>
      <w:r>
        <w:rPr>
          <w:rStyle w:val="CommentReference"/>
        </w:rPr>
        <w:annotationRef/>
      </w:r>
      <w:r>
        <w:rPr>
          <w:rStyle w:val="CommentReference"/>
        </w:rPr>
        <w:t>b</w:t>
      </w:r>
      <w:r>
        <w:t>ut non-significant trend…?</w:t>
      </w:r>
    </w:p>
  </w:comment>
  <w:comment w:id="113" w:author="Smaczny, Stefan" w:date="2022-09-06T16:44:00Z" w:initials="SS">
    <w:p w14:paraId="1FBB7E07" w14:textId="74DCBB5F" w:rsidR="00762AEA" w:rsidRDefault="00762AEA">
      <w:pPr>
        <w:pStyle w:val="CommentText"/>
      </w:pPr>
      <w:r>
        <w:rPr>
          <w:rStyle w:val="CommentReference"/>
        </w:rPr>
        <w:annotationRef/>
      </w:r>
      <w:r>
        <w:t>Wie war das nochmal, hatten wir nicht gesagt, dass die Subtraction Plots zwar für uns ganz hilfreich zum Anschauen sind, aber nicht zwi</w:t>
      </w:r>
      <w:r w:rsidR="008728B5">
        <w:t xml:space="preserve">ngend in das paper müssen? </w:t>
      </w:r>
    </w:p>
  </w:comment>
  <w:comment w:id="114" w:author="Smaczny, Stefan" w:date="2022-09-06T16:47:00Z" w:initials="SS">
    <w:p w14:paraId="2120838C" w14:textId="27246ADC" w:rsidR="00762AEA" w:rsidRDefault="00762AEA">
      <w:pPr>
        <w:pStyle w:val="CommentText"/>
      </w:pPr>
      <w:r>
        <w:rPr>
          <w:rStyle w:val="CommentReference"/>
        </w:rPr>
        <w:annotationRef/>
      </w:r>
      <w:r>
        <w:t>around</w:t>
      </w:r>
    </w:p>
  </w:comment>
  <w:comment w:id="117" w:author="Smaczny, Stefan" w:date="2022-09-06T16:51:00Z" w:initials="SS">
    <w:p w14:paraId="1E2250AC" w14:textId="478A51C3" w:rsidR="00762AEA" w:rsidRDefault="00762AEA">
      <w:pPr>
        <w:pStyle w:val="CommentText"/>
      </w:pPr>
      <w:r>
        <w:rPr>
          <w:rStyle w:val="CommentReference"/>
        </w:rPr>
        <w:annotationRef/>
      </w:r>
      <w:r w:rsidR="00A31FFC">
        <w:t>Hier viel</w:t>
      </w:r>
      <w:r>
        <w:t>l</w:t>
      </w:r>
      <w:r w:rsidR="00A31FFC">
        <w:t>e</w:t>
      </w:r>
      <w:r>
        <w:t>icht nochmal betonen, dass es ein Overlap aller Patient*innen ist. Ich msuste den Satz erst 2,3 mal lesen</w:t>
      </w:r>
    </w:p>
  </w:comment>
  <w:comment w:id="118" w:author="Smaczny, Stefan" w:date="2022-09-06T16:52:00Z" w:initials="SS">
    <w:p w14:paraId="20E7033D" w14:textId="73846538" w:rsidR="00762AEA" w:rsidRDefault="00762AEA">
      <w:pPr>
        <w:pStyle w:val="CommentText"/>
      </w:pPr>
      <w:r>
        <w:rPr>
          <w:rStyle w:val="CommentReference"/>
        </w:rPr>
        <w:annotationRef/>
      </w:r>
      <w:r>
        <w:t>Das ist sehr detailliert, ich denke, es reicht</w:t>
      </w:r>
      <w:r w:rsidR="00A31FFC">
        <w:t>,</w:t>
      </w:r>
      <w:r>
        <w:t xml:space="preserve"> nur zu sagen</w:t>
      </w:r>
      <w:r w:rsidR="00A31FFC">
        <w:t>,</w:t>
      </w:r>
      <w:r>
        <w:t xml:space="preserve"> “hier ist ein Overlap”.</w:t>
      </w:r>
      <w:r>
        <w:br/>
        <w:t>@Lisa: Was denkst du?</w:t>
      </w:r>
    </w:p>
  </w:comment>
  <w:comment w:id="123" w:author="Smaczny, Stefan" w:date="2022-09-06T16:58:00Z" w:initials="SS">
    <w:p w14:paraId="530D1AA1" w14:textId="5A097F34" w:rsidR="008728B5" w:rsidRDefault="008728B5">
      <w:pPr>
        <w:pStyle w:val="CommentText"/>
      </w:pPr>
      <w:r>
        <w:rPr>
          <w:rStyle w:val="CommentReference"/>
        </w:rPr>
        <w:annotationRef/>
      </w:r>
      <w:r>
        <w:t>Nicht vergessen, diese Figur noch ausreichend zu beschriften</w:t>
      </w:r>
    </w:p>
  </w:comment>
  <w:comment w:id="124" w:author="Smaczny, Stefan" w:date="2022-09-06T17:06:00Z" w:initials="SS">
    <w:p w14:paraId="103A6CD4" w14:textId="3B0D39E7" w:rsidR="00AB5B6E" w:rsidRDefault="00AB5B6E">
      <w:pPr>
        <w:pStyle w:val="CommentText"/>
      </w:pPr>
      <w:r>
        <w:rPr>
          <w:rStyle w:val="CommentReference"/>
        </w:rPr>
        <w:annotationRef/>
      </w:r>
      <w:r>
        <w:t>The majority (…) was</w:t>
      </w:r>
    </w:p>
  </w:comment>
  <w:comment w:id="126" w:author="Smaczny, Stefan" w:date="2022-09-06T17:05:00Z" w:initials="SS">
    <w:p w14:paraId="197220E0" w14:textId="777CF7C6" w:rsidR="00AB5B6E" w:rsidRDefault="00AB5B6E">
      <w:pPr>
        <w:pStyle w:val="CommentText"/>
      </w:pPr>
      <w:r>
        <w:rPr>
          <w:rStyle w:val="CommentReference"/>
        </w:rPr>
        <w:annotationRef/>
      </w:r>
      <w:r>
        <w:t>?</w:t>
      </w:r>
    </w:p>
  </w:comment>
  <w:comment w:id="131" w:author="Smaczny, Stefan" w:date="2022-09-06T17:26:00Z" w:initials="SS">
    <w:p w14:paraId="30E4DBF8" w14:textId="4466FDF9" w:rsidR="00A31FFC" w:rsidRDefault="00A31FFC">
      <w:pPr>
        <w:pStyle w:val="CommentText"/>
      </w:pPr>
      <w:r>
        <w:rPr>
          <w:rStyle w:val="CommentReference"/>
        </w:rPr>
        <w:annotationRef/>
      </w:r>
      <w:r>
        <w:t>Ist das hier nicht auch interessant, weil es höher ist, als 25%?</w:t>
      </w:r>
    </w:p>
  </w:comment>
  <w:comment w:id="132" w:author="Smaczny, Stefan" w:date="2022-09-06T17:27:00Z" w:initials="SS">
    <w:p w14:paraId="3E2A1193" w14:textId="224AB96A" w:rsidR="00A31FFC" w:rsidRDefault="00A31FFC">
      <w:pPr>
        <w:pStyle w:val="CommentText"/>
      </w:pPr>
      <w:r>
        <w:rPr>
          <w:rStyle w:val="CommentReference"/>
        </w:rPr>
        <w:annotationRef/>
      </w:r>
      <w: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br/>
        <w:t>Oder rede ich hier völligen Stuss?</w:t>
      </w:r>
      <w:r>
        <w:br/>
        <w:t>Waaaaaaah</w:t>
      </w:r>
    </w:p>
  </w:comment>
  <w:comment w:id="223" w:author="Smaczny, Stefan" w:date="2022-09-05T16:35:00Z" w:initials="SS">
    <w:p w14:paraId="0FCA3BB2" w14:textId="6B9F7A0C" w:rsidR="00762AEA" w:rsidRDefault="00762AEA">
      <w:pPr>
        <w:pStyle w:val="CommentText"/>
      </w:pPr>
      <w:r>
        <w:rPr>
          <w:rStyle w:val="CommentReference"/>
        </w:rPr>
        <w:annotationRef/>
      </w:r>
      <w:r>
        <w:t xml:space="preserve">Du hattest ja danach gefragt, also hab ich mal eine saubere Version auf Github gestellt </w:t>
      </w:r>
      <w:r>
        <w:sym w:font="Wingdings" w:char="F04A"/>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4EAD61" w15:done="0"/>
  <w15:commentEx w15:paraId="248BA9B3" w15:done="0"/>
  <w15:commentEx w15:paraId="1B95A407" w15:done="0"/>
  <w15:commentEx w15:paraId="41733C3F" w15:done="0"/>
  <w15:commentEx w15:paraId="19E27855" w15:done="0"/>
  <w15:commentEx w15:paraId="2DDE8486" w15:done="0"/>
  <w15:commentEx w15:paraId="7DC22B5D" w15:done="0"/>
  <w15:commentEx w15:paraId="1FBB7E07" w15:done="0"/>
  <w15:commentEx w15:paraId="2120838C" w15:done="0"/>
  <w15:commentEx w15:paraId="1E2250AC" w15:done="0"/>
  <w15:commentEx w15:paraId="20E7033D" w15:done="0"/>
  <w15:commentEx w15:paraId="530D1AA1" w15:done="0"/>
  <w15:commentEx w15:paraId="103A6CD4" w15:done="0"/>
  <w15:commentEx w15:paraId="197220E0" w15:done="0"/>
  <w15:commentEx w15:paraId="30E4DBF8" w15:done="0"/>
  <w15:commentEx w15:paraId="3E2A1193" w15:paraIdParent="30E4DBF8" w15:done="0"/>
  <w15:commentEx w15:paraId="0FCA3BB2"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6464AF" w14:textId="77777777" w:rsidR="006056CD" w:rsidRDefault="006056CD" w:rsidP="00CB3E93">
      <w:pPr>
        <w:spacing w:after="0" w:line="240" w:lineRule="auto"/>
      </w:pPr>
      <w:r>
        <w:separator/>
      </w:r>
    </w:p>
  </w:endnote>
  <w:endnote w:type="continuationSeparator" w:id="0">
    <w:p w14:paraId="0F940F8D" w14:textId="77777777" w:rsidR="006056CD" w:rsidRDefault="006056CD"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B9AA4D" w14:textId="77777777" w:rsidR="006056CD" w:rsidRDefault="006056CD" w:rsidP="00CB3E93">
      <w:pPr>
        <w:spacing w:after="0" w:line="240" w:lineRule="auto"/>
      </w:pPr>
      <w:r>
        <w:separator/>
      </w:r>
    </w:p>
  </w:footnote>
  <w:footnote w:type="continuationSeparator" w:id="0">
    <w:p w14:paraId="15CBD0B2" w14:textId="77777777" w:rsidR="006056CD" w:rsidRDefault="006056CD"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maczny, Stefan">
    <w15:presenceInfo w15:providerId="AD" w15:userId="S-1-5-21-3143469659-4171449369-4261396704-21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7E16"/>
    <w:rsid w:val="00086760"/>
    <w:rsid w:val="00090387"/>
    <w:rsid w:val="0009277F"/>
    <w:rsid w:val="00096099"/>
    <w:rsid w:val="00096387"/>
    <w:rsid w:val="0009646C"/>
    <w:rsid w:val="000B5533"/>
    <w:rsid w:val="000C2D56"/>
    <w:rsid w:val="000C45C6"/>
    <w:rsid w:val="000D326F"/>
    <w:rsid w:val="000E18A1"/>
    <w:rsid w:val="000E505F"/>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34D6"/>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19E2"/>
    <w:rsid w:val="001A3A9B"/>
    <w:rsid w:val="001A452A"/>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A0907"/>
    <w:rsid w:val="003A4409"/>
    <w:rsid w:val="003B65EB"/>
    <w:rsid w:val="003C00D2"/>
    <w:rsid w:val="003C513A"/>
    <w:rsid w:val="003C7472"/>
    <w:rsid w:val="003C7491"/>
    <w:rsid w:val="003C78B0"/>
    <w:rsid w:val="003D3462"/>
    <w:rsid w:val="003D34CC"/>
    <w:rsid w:val="003E4337"/>
    <w:rsid w:val="003E6FF7"/>
    <w:rsid w:val="003F28FA"/>
    <w:rsid w:val="003F633E"/>
    <w:rsid w:val="003F6364"/>
    <w:rsid w:val="004032CA"/>
    <w:rsid w:val="00405B4B"/>
    <w:rsid w:val="00411C97"/>
    <w:rsid w:val="00413CD5"/>
    <w:rsid w:val="00413D4E"/>
    <w:rsid w:val="004148D1"/>
    <w:rsid w:val="00414B1A"/>
    <w:rsid w:val="004175F3"/>
    <w:rsid w:val="00425F23"/>
    <w:rsid w:val="00426A76"/>
    <w:rsid w:val="00430144"/>
    <w:rsid w:val="00430B12"/>
    <w:rsid w:val="00431907"/>
    <w:rsid w:val="004331E1"/>
    <w:rsid w:val="004345A1"/>
    <w:rsid w:val="00434928"/>
    <w:rsid w:val="00437BB3"/>
    <w:rsid w:val="00443230"/>
    <w:rsid w:val="00444B90"/>
    <w:rsid w:val="00444BBB"/>
    <w:rsid w:val="0046232B"/>
    <w:rsid w:val="00471D19"/>
    <w:rsid w:val="004779C8"/>
    <w:rsid w:val="00477C25"/>
    <w:rsid w:val="00477E0E"/>
    <w:rsid w:val="00481268"/>
    <w:rsid w:val="004813BB"/>
    <w:rsid w:val="00483B4A"/>
    <w:rsid w:val="0049202A"/>
    <w:rsid w:val="00496333"/>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30392"/>
    <w:rsid w:val="00631595"/>
    <w:rsid w:val="006334C2"/>
    <w:rsid w:val="00633C80"/>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5745"/>
    <w:rsid w:val="006969CB"/>
    <w:rsid w:val="006A0EFC"/>
    <w:rsid w:val="006A3109"/>
    <w:rsid w:val="006A5AAF"/>
    <w:rsid w:val="006A6482"/>
    <w:rsid w:val="006C4739"/>
    <w:rsid w:val="006C6739"/>
    <w:rsid w:val="006D5155"/>
    <w:rsid w:val="006D687B"/>
    <w:rsid w:val="006E7509"/>
    <w:rsid w:val="006F0C6C"/>
    <w:rsid w:val="006F12E2"/>
    <w:rsid w:val="006F4663"/>
    <w:rsid w:val="006F79C8"/>
    <w:rsid w:val="00700ECE"/>
    <w:rsid w:val="00702D92"/>
    <w:rsid w:val="00705244"/>
    <w:rsid w:val="00714546"/>
    <w:rsid w:val="00714E13"/>
    <w:rsid w:val="007160AC"/>
    <w:rsid w:val="00720AA2"/>
    <w:rsid w:val="00723AA8"/>
    <w:rsid w:val="00726A3E"/>
    <w:rsid w:val="00730C4E"/>
    <w:rsid w:val="00731EAE"/>
    <w:rsid w:val="007328BA"/>
    <w:rsid w:val="00734638"/>
    <w:rsid w:val="00742A0F"/>
    <w:rsid w:val="0074637C"/>
    <w:rsid w:val="007478CA"/>
    <w:rsid w:val="00753D2C"/>
    <w:rsid w:val="007554C4"/>
    <w:rsid w:val="0076190C"/>
    <w:rsid w:val="00761D5C"/>
    <w:rsid w:val="00762A97"/>
    <w:rsid w:val="00762AEA"/>
    <w:rsid w:val="007700C1"/>
    <w:rsid w:val="007705D9"/>
    <w:rsid w:val="00770B31"/>
    <w:rsid w:val="00777089"/>
    <w:rsid w:val="00783BE1"/>
    <w:rsid w:val="00784ED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55FE"/>
    <w:rsid w:val="007E629A"/>
    <w:rsid w:val="007F118B"/>
    <w:rsid w:val="007F2BD2"/>
    <w:rsid w:val="007F3C26"/>
    <w:rsid w:val="007F6BA8"/>
    <w:rsid w:val="00812D17"/>
    <w:rsid w:val="00813963"/>
    <w:rsid w:val="008162E7"/>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C162A"/>
    <w:rsid w:val="008C25F3"/>
    <w:rsid w:val="008C577B"/>
    <w:rsid w:val="008D0B96"/>
    <w:rsid w:val="008D5F2F"/>
    <w:rsid w:val="008D62DA"/>
    <w:rsid w:val="008E559D"/>
    <w:rsid w:val="008F1B24"/>
    <w:rsid w:val="00904E5A"/>
    <w:rsid w:val="00905EE0"/>
    <w:rsid w:val="00907C33"/>
    <w:rsid w:val="00910CD1"/>
    <w:rsid w:val="00915BD7"/>
    <w:rsid w:val="0091657D"/>
    <w:rsid w:val="00923C20"/>
    <w:rsid w:val="0092609B"/>
    <w:rsid w:val="0092612E"/>
    <w:rsid w:val="0094184A"/>
    <w:rsid w:val="00944DA2"/>
    <w:rsid w:val="00945924"/>
    <w:rsid w:val="00950A3D"/>
    <w:rsid w:val="0095767E"/>
    <w:rsid w:val="00960CA1"/>
    <w:rsid w:val="00964D66"/>
    <w:rsid w:val="009679A7"/>
    <w:rsid w:val="009731CF"/>
    <w:rsid w:val="00973648"/>
    <w:rsid w:val="00974D86"/>
    <w:rsid w:val="009A1244"/>
    <w:rsid w:val="009A2B8D"/>
    <w:rsid w:val="009A2D8F"/>
    <w:rsid w:val="009A376C"/>
    <w:rsid w:val="009A37BC"/>
    <w:rsid w:val="009A670F"/>
    <w:rsid w:val="009B4D32"/>
    <w:rsid w:val="009C0B9C"/>
    <w:rsid w:val="009C3EBB"/>
    <w:rsid w:val="009C731D"/>
    <w:rsid w:val="009D22BB"/>
    <w:rsid w:val="009D2496"/>
    <w:rsid w:val="009D2605"/>
    <w:rsid w:val="009D351B"/>
    <w:rsid w:val="009D4510"/>
    <w:rsid w:val="009D4C17"/>
    <w:rsid w:val="009D5E89"/>
    <w:rsid w:val="009D6F84"/>
    <w:rsid w:val="009E38F6"/>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1FFC"/>
    <w:rsid w:val="00A32570"/>
    <w:rsid w:val="00A34918"/>
    <w:rsid w:val="00A37E51"/>
    <w:rsid w:val="00A40F89"/>
    <w:rsid w:val="00A4377B"/>
    <w:rsid w:val="00A4617B"/>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332D"/>
    <w:rsid w:val="00C34DBC"/>
    <w:rsid w:val="00C364E0"/>
    <w:rsid w:val="00C3717E"/>
    <w:rsid w:val="00C3765C"/>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589B"/>
    <w:rsid w:val="00CB3890"/>
    <w:rsid w:val="00CB3E93"/>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3438"/>
    <w:rsid w:val="00E546B0"/>
    <w:rsid w:val="00E56F30"/>
    <w:rsid w:val="00E57841"/>
    <w:rsid w:val="00E72797"/>
    <w:rsid w:val="00E728DC"/>
    <w:rsid w:val="00E73160"/>
    <w:rsid w:val="00E74554"/>
    <w:rsid w:val="00E755F0"/>
    <w:rsid w:val="00E8007F"/>
    <w:rsid w:val="00E8036F"/>
    <w:rsid w:val="00E81901"/>
    <w:rsid w:val="00E823AA"/>
    <w:rsid w:val="00E82821"/>
    <w:rsid w:val="00E8457E"/>
    <w:rsid w:val="00E85264"/>
    <w:rsid w:val="00E914EA"/>
    <w:rsid w:val="00E918BD"/>
    <w:rsid w:val="00E924CB"/>
    <w:rsid w:val="00E92B95"/>
    <w:rsid w:val="00E97078"/>
    <w:rsid w:val="00EA0F10"/>
    <w:rsid w:val="00EA18A1"/>
    <w:rsid w:val="00EA5313"/>
    <w:rsid w:val="00EA6BA6"/>
    <w:rsid w:val="00EA6FE6"/>
    <w:rsid w:val="00EA784A"/>
    <w:rsid w:val="00EB1083"/>
    <w:rsid w:val="00EB2244"/>
    <w:rsid w:val="00EB2AB6"/>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27CA"/>
    <w:rsid w:val="00FA3DE5"/>
    <w:rsid w:val="00FB250F"/>
    <w:rsid w:val="00FB7F54"/>
    <w:rsid w:val="00FC151A"/>
    <w:rsid w:val="00FC497E"/>
    <w:rsid w:val="00FD2721"/>
    <w:rsid w:val="00FD5177"/>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0B44"/>
  </w:style>
  <w:style w:type="paragraph" w:styleId="Heading1">
    <w:name w:val="heading 1"/>
    <w:basedOn w:val="Normal"/>
    <w:next w:val="Normal"/>
    <w:link w:val="Heading1Char"/>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Heading2">
    <w:name w:val="heading 2"/>
    <w:basedOn w:val="Normal"/>
    <w:next w:val="Normal"/>
    <w:link w:val="Heading2Char"/>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Heading3">
    <w:name w:val="heading 3"/>
    <w:basedOn w:val="Normal"/>
    <w:next w:val="Normal"/>
    <w:link w:val="Heading3Char"/>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Heading4">
    <w:name w:val="heading 4"/>
    <w:basedOn w:val="Normal"/>
    <w:next w:val="Normal"/>
    <w:link w:val="Heading4Char"/>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Heading5">
    <w:name w:val="heading 5"/>
    <w:basedOn w:val="Normal"/>
    <w:next w:val="Normal"/>
    <w:link w:val="Heading5Char"/>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A784A"/>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A784A"/>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A784A"/>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BBB"/>
    <w:pPr>
      <w:ind w:left="720"/>
      <w:contextualSpacing/>
    </w:pPr>
  </w:style>
  <w:style w:type="character" w:customStyle="1" w:styleId="Heading1Char">
    <w:name w:val="Heading 1 Char"/>
    <w:basedOn w:val="DefaultParagraphFont"/>
    <w:link w:val="Heading1"/>
    <w:uiPriority w:val="9"/>
    <w:rsid w:val="00EA784A"/>
    <w:rPr>
      <w:rFonts w:ascii="Avenir Next LT Pro Light" w:eastAsiaTheme="majorEastAsia" w:hAnsi="Avenir Next LT Pro Light" w:cstheme="majorBidi"/>
      <w:b/>
      <w:bCs/>
      <w:caps/>
      <w:spacing w:val="4"/>
      <w:sz w:val="28"/>
      <w:szCs w:val="28"/>
    </w:rPr>
  </w:style>
  <w:style w:type="character" w:customStyle="1" w:styleId="Heading2Char">
    <w:name w:val="Heading 2 Char"/>
    <w:basedOn w:val="DefaultParagraphFont"/>
    <w:link w:val="Heading2"/>
    <w:uiPriority w:val="9"/>
    <w:rsid w:val="00EA784A"/>
    <w:rPr>
      <w:rFonts w:ascii="Avenir Next LT Pro Light" w:eastAsiaTheme="majorEastAsia" w:hAnsi="Avenir Next LT Pro Light" w:cstheme="majorBidi"/>
      <w:b/>
      <w:bCs/>
      <w:sz w:val="28"/>
      <w:szCs w:val="28"/>
    </w:rPr>
  </w:style>
  <w:style w:type="character" w:styleId="Hyperlink">
    <w:name w:val="Hyperlink"/>
    <w:basedOn w:val="DefaultParagraphFont"/>
    <w:uiPriority w:val="99"/>
    <w:unhideWhenUsed/>
    <w:rsid w:val="00232F09"/>
    <w:rPr>
      <w:rFonts w:ascii="Avenir Next LT Pro Light" w:hAnsi="Avenir Next LT Pro Light"/>
      <w:color w:val="5F5F5F"/>
      <w:u w:val="none"/>
    </w:rPr>
  </w:style>
  <w:style w:type="character" w:customStyle="1" w:styleId="Heading3Char">
    <w:name w:val="Heading 3 Char"/>
    <w:basedOn w:val="DefaultParagraphFont"/>
    <w:link w:val="Heading3"/>
    <w:uiPriority w:val="9"/>
    <w:rsid w:val="00EA784A"/>
    <w:rPr>
      <w:rFonts w:ascii="Avenir Next LT Pro Light" w:eastAsiaTheme="majorEastAsia" w:hAnsi="Avenir Next LT Pro Light" w:cstheme="majorBidi"/>
      <w:spacing w:val="4"/>
      <w:sz w:val="24"/>
      <w:szCs w:val="24"/>
    </w:rPr>
  </w:style>
  <w:style w:type="paragraph" w:styleId="Header">
    <w:name w:val="header"/>
    <w:basedOn w:val="Normal"/>
    <w:link w:val="HeaderChar"/>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HeaderChar">
    <w:name w:val="Header Char"/>
    <w:basedOn w:val="DefaultParagraphFont"/>
    <w:link w:val="Header"/>
    <w:rsid w:val="002A492C"/>
    <w:rPr>
      <w:rFonts w:ascii="Times New Roman" w:eastAsia="Times New Roman" w:hAnsi="Times New Roman" w:cs="Times New Roman"/>
      <w:sz w:val="24"/>
      <w:szCs w:val="24"/>
      <w:lang w:eastAsia="de-DE"/>
    </w:rPr>
  </w:style>
  <w:style w:type="character" w:customStyle="1" w:styleId="Heading4Char">
    <w:name w:val="Heading 4 Char"/>
    <w:basedOn w:val="DefaultParagraphFont"/>
    <w:link w:val="Heading4"/>
    <w:uiPriority w:val="9"/>
    <w:rsid w:val="00EA784A"/>
    <w:rPr>
      <w:rFonts w:ascii="Avenir Next LT Pro Light" w:eastAsiaTheme="majorEastAsia" w:hAnsi="Avenir Next LT Pro Light" w:cstheme="majorBidi"/>
      <w:i/>
      <w:iCs/>
      <w:sz w:val="24"/>
      <w:szCs w:val="24"/>
    </w:rPr>
  </w:style>
  <w:style w:type="character" w:customStyle="1" w:styleId="Heading5Char">
    <w:name w:val="Heading 5 Char"/>
    <w:basedOn w:val="DefaultParagraphFont"/>
    <w:link w:val="Heading5"/>
    <w:uiPriority w:val="9"/>
    <w:semiHidden/>
    <w:rsid w:val="00EA784A"/>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A784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A784A"/>
    <w:rPr>
      <w:i/>
      <w:iCs/>
    </w:rPr>
  </w:style>
  <w:style w:type="character" w:customStyle="1" w:styleId="Heading8Char">
    <w:name w:val="Heading 8 Char"/>
    <w:basedOn w:val="DefaultParagraphFont"/>
    <w:link w:val="Heading8"/>
    <w:uiPriority w:val="9"/>
    <w:semiHidden/>
    <w:rsid w:val="00EA784A"/>
    <w:rPr>
      <w:b/>
      <w:bCs/>
    </w:rPr>
  </w:style>
  <w:style w:type="character" w:customStyle="1" w:styleId="Heading9Char">
    <w:name w:val="Heading 9 Char"/>
    <w:basedOn w:val="DefaultParagraphFont"/>
    <w:link w:val="Heading9"/>
    <w:uiPriority w:val="9"/>
    <w:semiHidden/>
    <w:rsid w:val="00EA784A"/>
    <w:rPr>
      <w:i/>
      <w:iCs/>
    </w:rPr>
  </w:style>
  <w:style w:type="paragraph" w:styleId="Caption">
    <w:name w:val="caption"/>
    <w:basedOn w:val="Normal"/>
    <w:next w:val="Normal"/>
    <w:uiPriority w:val="35"/>
    <w:semiHidden/>
    <w:unhideWhenUsed/>
    <w:qFormat/>
    <w:rsid w:val="00EA784A"/>
    <w:rPr>
      <w:b/>
      <w:bCs/>
      <w:sz w:val="18"/>
      <w:szCs w:val="18"/>
    </w:rPr>
  </w:style>
  <w:style w:type="paragraph" w:styleId="Title">
    <w:name w:val="Title"/>
    <w:basedOn w:val="Normal"/>
    <w:next w:val="Normal"/>
    <w:link w:val="TitleChar"/>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A784A"/>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A784A"/>
    <w:rPr>
      <w:rFonts w:asciiTheme="majorHAnsi" w:eastAsiaTheme="majorEastAsia" w:hAnsiTheme="majorHAnsi" w:cstheme="majorBidi"/>
      <w:sz w:val="24"/>
      <w:szCs w:val="24"/>
    </w:rPr>
  </w:style>
  <w:style w:type="character" w:styleId="Strong">
    <w:name w:val="Strong"/>
    <w:basedOn w:val="DefaultParagraphFont"/>
    <w:uiPriority w:val="22"/>
    <w:qFormat/>
    <w:rsid w:val="00EA784A"/>
    <w:rPr>
      <w:b/>
      <w:bCs/>
      <w:color w:val="auto"/>
    </w:rPr>
  </w:style>
  <w:style w:type="character" w:styleId="Emphasis">
    <w:name w:val="Emphasis"/>
    <w:basedOn w:val="DefaultParagraphFont"/>
    <w:uiPriority w:val="20"/>
    <w:qFormat/>
    <w:rsid w:val="00EA784A"/>
    <w:rPr>
      <w:i/>
      <w:iCs/>
      <w:color w:val="auto"/>
    </w:rPr>
  </w:style>
  <w:style w:type="paragraph" w:styleId="NoSpacing">
    <w:name w:val="No Spacing"/>
    <w:uiPriority w:val="1"/>
    <w:qFormat/>
    <w:rsid w:val="00EA784A"/>
    <w:pPr>
      <w:spacing w:after="0" w:line="240" w:lineRule="auto"/>
    </w:pPr>
  </w:style>
  <w:style w:type="paragraph" w:styleId="Quote">
    <w:name w:val="Quote"/>
    <w:basedOn w:val="Normal"/>
    <w:next w:val="Normal"/>
    <w:link w:val="QuoteChar"/>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A784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A784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A784A"/>
    <w:rPr>
      <w:i/>
      <w:iCs/>
      <w:color w:val="auto"/>
    </w:rPr>
  </w:style>
  <w:style w:type="character" w:styleId="IntenseEmphasis">
    <w:name w:val="Intense Emphasis"/>
    <w:basedOn w:val="DefaultParagraphFont"/>
    <w:uiPriority w:val="21"/>
    <w:qFormat/>
    <w:rsid w:val="00EA784A"/>
    <w:rPr>
      <w:b/>
      <w:bCs/>
      <w:i/>
      <w:iCs/>
      <w:color w:val="auto"/>
    </w:rPr>
  </w:style>
  <w:style w:type="character" w:styleId="SubtleReference">
    <w:name w:val="Subtle Reference"/>
    <w:basedOn w:val="DefaultParagraphFont"/>
    <w:uiPriority w:val="31"/>
    <w:qFormat/>
    <w:rsid w:val="00EA784A"/>
    <w:rPr>
      <w:smallCaps/>
      <w:color w:val="auto"/>
      <w:u w:val="single" w:color="7F7F7F" w:themeColor="text1" w:themeTint="80"/>
    </w:rPr>
  </w:style>
  <w:style w:type="character" w:styleId="IntenseReference">
    <w:name w:val="Intense Reference"/>
    <w:basedOn w:val="DefaultParagraphFont"/>
    <w:uiPriority w:val="32"/>
    <w:qFormat/>
    <w:rsid w:val="00EA784A"/>
    <w:rPr>
      <w:b/>
      <w:bCs/>
      <w:smallCaps/>
      <w:color w:val="auto"/>
      <w:u w:val="single"/>
    </w:rPr>
  </w:style>
  <w:style w:type="character" w:styleId="BookTitle">
    <w:name w:val="Book Title"/>
    <w:basedOn w:val="DefaultParagraphFont"/>
    <w:uiPriority w:val="33"/>
    <w:qFormat/>
    <w:rsid w:val="00EA784A"/>
    <w:rPr>
      <w:b/>
      <w:bCs/>
      <w:smallCaps/>
      <w:color w:val="auto"/>
    </w:rPr>
  </w:style>
  <w:style w:type="paragraph" w:styleId="TOCHeading">
    <w:name w:val="TOC Heading"/>
    <w:basedOn w:val="Heading1"/>
    <w:next w:val="Normal"/>
    <w:uiPriority w:val="39"/>
    <w:unhideWhenUsed/>
    <w:qFormat/>
    <w:rsid w:val="00EA784A"/>
    <w:pPr>
      <w:outlineLvl w:val="9"/>
    </w:pPr>
  </w:style>
  <w:style w:type="paragraph" w:styleId="NormalWeb">
    <w:name w:val="Normal (Web)"/>
    <w:basedOn w:val="Normal"/>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DefaultParagraphFont"/>
    <w:uiPriority w:val="99"/>
    <w:semiHidden/>
    <w:unhideWhenUsed/>
    <w:rsid w:val="00232F09"/>
    <w:rPr>
      <w:color w:val="605E5C"/>
      <w:shd w:val="clear" w:color="auto" w:fill="E1DFDD"/>
    </w:rPr>
  </w:style>
  <w:style w:type="table" w:styleId="TableGrid">
    <w:name w:val="Table Grid"/>
    <w:basedOn w:val="TableNormal"/>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F4663"/>
    <w:rPr>
      <w:color w:val="B26B02" w:themeColor="followedHyperlink"/>
      <w:u w:val="single"/>
    </w:rPr>
  </w:style>
  <w:style w:type="paragraph" w:styleId="Footer">
    <w:name w:val="footer"/>
    <w:basedOn w:val="Normal"/>
    <w:link w:val="FooterChar"/>
    <w:uiPriority w:val="99"/>
    <w:unhideWhenUsed/>
    <w:rsid w:val="00CB3E93"/>
    <w:pPr>
      <w:tabs>
        <w:tab w:val="center" w:pos="4536"/>
        <w:tab w:val="right" w:pos="9072"/>
      </w:tabs>
      <w:spacing w:after="0" w:line="240" w:lineRule="auto"/>
    </w:pPr>
  </w:style>
  <w:style w:type="character" w:customStyle="1" w:styleId="FooterChar">
    <w:name w:val="Footer Char"/>
    <w:basedOn w:val="DefaultParagraphFont"/>
    <w:link w:val="Footer"/>
    <w:uiPriority w:val="99"/>
    <w:rsid w:val="00CB3E93"/>
  </w:style>
  <w:style w:type="table" w:styleId="PlainTable2">
    <w:name w:val="Plain Table 2"/>
    <w:basedOn w:val="TableNormal"/>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2">
    <w:name w:val="toc 2"/>
    <w:basedOn w:val="Normal"/>
    <w:next w:val="Normal"/>
    <w:autoRedefine/>
    <w:uiPriority w:val="39"/>
    <w:unhideWhenUsed/>
    <w:rsid w:val="00164442"/>
    <w:pPr>
      <w:spacing w:after="100"/>
      <w:ind w:left="220"/>
    </w:pPr>
  </w:style>
  <w:style w:type="paragraph" w:styleId="TOC3">
    <w:name w:val="toc 3"/>
    <w:basedOn w:val="Normal"/>
    <w:next w:val="Normal"/>
    <w:autoRedefine/>
    <w:uiPriority w:val="39"/>
    <w:unhideWhenUsed/>
    <w:rsid w:val="00164442"/>
    <w:pPr>
      <w:spacing w:after="100"/>
      <w:ind w:left="440"/>
    </w:pPr>
  </w:style>
  <w:style w:type="character" w:customStyle="1" w:styleId="NichtaufgelsteErwhnung2">
    <w:name w:val="Nicht aufgelöste Erwähnung2"/>
    <w:basedOn w:val="DefaultParagraphFont"/>
    <w:uiPriority w:val="99"/>
    <w:semiHidden/>
    <w:unhideWhenUsed/>
    <w:rsid w:val="00CB3890"/>
    <w:rPr>
      <w:color w:val="605E5C"/>
      <w:shd w:val="clear" w:color="auto" w:fill="E1DFDD"/>
    </w:rPr>
  </w:style>
  <w:style w:type="character" w:customStyle="1" w:styleId="UnresolvedMention">
    <w:name w:val="Unresolved Mention"/>
    <w:basedOn w:val="DefaultParagraphFont"/>
    <w:uiPriority w:val="99"/>
    <w:semiHidden/>
    <w:unhideWhenUsed/>
    <w:rsid w:val="00790AC6"/>
    <w:rPr>
      <w:color w:val="605E5C"/>
      <w:shd w:val="clear" w:color="auto" w:fill="E1DFDD"/>
    </w:rPr>
  </w:style>
  <w:style w:type="character" w:styleId="CommentReference">
    <w:name w:val="annotation reference"/>
    <w:basedOn w:val="DefaultParagraphFont"/>
    <w:uiPriority w:val="99"/>
    <w:semiHidden/>
    <w:unhideWhenUsed/>
    <w:rsid w:val="00C7779C"/>
    <w:rPr>
      <w:sz w:val="16"/>
      <w:szCs w:val="16"/>
    </w:rPr>
  </w:style>
  <w:style w:type="paragraph" w:styleId="CommentText">
    <w:name w:val="annotation text"/>
    <w:basedOn w:val="Normal"/>
    <w:link w:val="CommentTextChar"/>
    <w:uiPriority w:val="99"/>
    <w:semiHidden/>
    <w:unhideWhenUsed/>
    <w:rsid w:val="00C7779C"/>
    <w:pPr>
      <w:spacing w:line="240" w:lineRule="auto"/>
    </w:pPr>
    <w:rPr>
      <w:sz w:val="20"/>
      <w:szCs w:val="20"/>
    </w:rPr>
  </w:style>
  <w:style w:type="character" w:customStyle="1" w:styleId="CommentTextChar">
    <w:name w:val="Comment Text Char"/>
    <w:basedOn w:val="DefaultParagraphFont"/>
    <w:link w:val="CommentText"/>
    <w:uiPriority w:val="99"/>
    <w:semiHidden/>
    <w:rsid w:val="00C7779C"/>
    <w:rPr>
      <w:sz w:val="20"/>
      <w:szCs w:val="20"/>
    </w:rPr>
  </w:style>
  <w:style w:type="paragraph" w:styleId="CommentSubject">
    <w:name w:val="annotation subject"/>
    <w:basedOn w:val="CommentText"/>
    <w:next w:val="CommentText"/>
    <w:link w:val="CommentSubjectChar"/>
    <w:uiPriority w:val="99"/>
    <w:semiHidden/>
    <w:unhideWhenUsed/>
    <w:rsid w:val="00C7779C"/>
    <w:rPr>
      <w:b/>
      <w:bCs/>
    </w:rPr>
  </w:style>
  <w:style w:type="character" w:customStyle="1" w:styleId="CommentSubjectChar">
    <w:name w:val="Comment Subject Char"/>
    <w:basedOn w:val="CommentTextChar"/>
    <w:link w:val="CommentSubject"/>
    <w:uiPriority w:val="99"/>
    <w:semiHidden/>
    <w:rsid w:val="00C7779C"/>
    <w:rPr>
      <w:b/>
      <w:bCs/>
      <w:sz w:val="20"/>
      <w:szCs w:val="20"/>
    </w:rPr>
  </w:style>
  <w:style w:type="paragraph" w:styleId="BalloonText">
    <w:name w:val="Balloon Text"/>
    <w:basedOn w:val="Normal"/>
    <w:link w:val="BalloonTextChar"/>
    <w:uiPriority w:val="99"/>
    <w:semiHidden/>
    <w:unhideWhenUsed/>
    <w:rsid w:val="00C777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779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doi.org/10.1037/h0070064" TargetMode="External"/><Relationship Id="rId21" Type="http://schemas.openxmlformats.org/officeDocument/2006/relationships/image" Target="media/image5.png"/><Relationship Id="rId42" Type="http://schemas.openxmlformats.org/officeDocument/2006/relationships/hyperlink" Target="https://doi.org/10.1016/s1053-8119(03)00034-x" TargetMode="External"/><Relationship Id="rId47" Type="http://schemas.openxmlformats.org/officeDocument/2006/relationships/hyperlink" Target="https://doi.org/10.1016/s0010-9452(78)80016-1" TargetMode="External"/><Relationship Id="rId63" Type="http://schemas.openxmlformats.org/officeDocument/2006/relationships/hyperlink" Target="https://doi.org/10.1016/s0140-6736(13)61953-4" TargetMode="External"/><Relationship Id="rId68" Type="http://schemas.openxmlformats.org/officeDocument/2006/relationships/hyperlink" Target="https://doi.org/10.1002/jnr.23953" TargetMode="External"/><Relationship Id="rId84" Type="http://schemas.openxmlformats.org/officeDocument/2006/relationships/hyperlink" Target="https://doi.org/10.1093/brain/awh698" TargetMode="External"/><Relationship Id="rId89" Type="http://schemas.openxmlformats.org/officeDocument/2006/relationships/hyperlink" Target="https://doi.org/10.1055/s-0038-1649503" TargetMode="External"/><Relationship Id="rId112" Type="http://schemas.openxmlformats.org/officeDocument/2006/relationships/hyperlink" Target="https://doi.org/10.3758/s13423-016-1085-7" TargetMode="External"/><Relationship Id="rId133" Type="http://schemas.openxmlformats.org/officeDocument/2006/relationships/image" Target="media/image33.png"/><Relationship Id="rId138" Type="http://schemas.microsoft.com/office/2011/relationships/people" Target="people.xml"/><Relationship Id="rId16" Type="http://schemas.openxmlformats.org/officeDocument/2006/relationships/hyperlink" Target="https://www.nitrc.org/projects/niistat/" TargetMode="External"/><Relationship Id="rId107" Type="http://schemas.openxmlformats.org/officeDocument/2006/relationships/hyperlink" Target="https://doi.org/10.1016/j.jalz.2016.08.004" TargetMode="External"/><Relationship Id="rId11" Type="http://schemas.openxmlformats.org/officeDocument/2006/relationships/hyperlink" Target="https://www.fil.ion.ucl.ac.uk/spm/software/spm1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doi.org/10.1212/01.wnl.0000113730.73031.f4" TargetMode="External"/><Relationship Id="rId58" Type="http://schemas.openxmlformats.org/officeDocument/2006/relationships/hyperlink" Target="https://doi.org/10.1016/j.nicl.2015.06.013" TargetMode="External"/><Relationship Id="rId74" Type="http://schemas.openxmlformats.org/officeDocument/2006/relationships/hyperlink" Target="https://doi.org/10.1080/1357650x.2018.1497044" TargetMode="External"/><Relationship Id="rId79" Type="http://schemas.openxmlformats.org/officeDocument/2006/relationships/hyperlink" Target="https://doi.org/10.1002/mpr.1376" TargetMode="External"/><Relationship Id="rId102" Type="http://schemas.openxmlformats.org/officeDocument/2006/relationships/hyperlink" Target="https://doi.org/10.1016/j.neuropsychologia.2010.04.018" TargetMode="External"/><Relationship Id="rId123" Type="http://schemas.openxmlformats.org/officeDocument/2006/relationships/hyperlink" Target="https://data.mendeley.com/datasets/yjkr647mzb/2" TargetMode="External"/><Relationship Id="rId128"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hyperlink" Target="https://doi.org/10.1016/s1053-8119(03)00140-x" TargetMode="External"/><Relationship Id="rId95" Type="http://schemas.openxmlformats.org/officeDocument/2006/relationships/hyperlink" Target="https://doi.org/10.1038/jcbfm.2014.186"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doi.org/10.1177/0149206314560412" TargetMode="External"/><Relationship Id="rId48" Type="http://schemas.openxmlformats.org/officeDocument/2006/relationships/hyperlink" Target="https://doi.org/10.1007/s11682-011-9144-1" TargetMode="External"/><Relationship Id="rId64" Type="http://schemas.openxmlformats.org/officeDocument/2006/relationships/hyperlink" Target="https://doi.org/10.1016/S1474-4422(21)00252-0" TargetMode="External"/><Relationship Id="rId69" Type="http://schemas.openxmlformats.org/officeDocument/2006/relationships/hyperlink" Target="https://books.google.de/books?id=gOa0hfqT-M8C" TargetMode="External"/><Relationship Id="rId113" Type="http://schemas.openxmlformats.org/officeDocument/2006/relationships/hyperlink" Target="https://CRAN.R-project.org/package=dplyr" TargetMode="External"/><Relationship Id="rId118" Type="http://schemas.openxmlformats.org/officeDocument/2006/relationships/hyperlink" Target="https://doi.org/10.1016/j.neuroimage.2018.05.027" TargetMode="External"/><Relationship Id="rId134" Type="http://schemas.openxmlformats.org/officeDocument/2006/relationships/image" Target="media/image34.png"/><Relationship Id="rId13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111/j.1540-4560.1972.tb00018.x" TargetMode="External"/><Relationship Id="rId72" Type="http://schemas.openxmlformats.org/officeDocument/2006/relationships/hyperlink" Target="https://doi.org/10.3109/13697137.2012.656254" TargetMode="External"/><Relationship Id="rId80" Type="http://schemas.openxmlformats.org/officeDocument/2006/relationships/hyperlink" Target="https://doi.org/10.7771/1932-6246.1167" TargetMode="External"/><Relationship Id="rId85" Type="http://schemas.openxmlformats.org/officeDocument/2006/relationships/hyperlink" Target="https://doi.org/10.1016/s0028-3932(02)00020-9" TargetMode="External"/><Relationship Id="rId93" Type="http://schemas.openxmlformats.org/officeDocument/2006/relationships/hyperlink" Target="https://doi.org/10.1016/j.jneumeth.2008.03.002" TargetMode="External"/><Relationship Id="rId98" Type="http://schemas.openxmlformats.org/officeDocument/2006/relationships/hyperlink" Target="https://www.R-project.org/" TargetMode="External"/><Relationship Id="rId121" Type="http://schemas.openxmlformats.org/officeDocument/2006/relationships/hyperlink" Target="https://doi.org/10.1002/hbm.22590"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1016/s0010-9452(97)80002-0" TargetMode="External"/><Relationship Id="rId59" Type="http://schemas.openxmlformats.org/officeDocument/2006/relationships/hyperlink" Target="https://doi.org/10.1016/j.neuropsychologia.2017.10.021" TargetMode="External"/><Relationship Id="rId67" Type="http://schemas.openxmlformats.org/officeDocument/2006/relationships/hyperlink" Target="https://doi.org/10.1093/cercor/11.6.490" TargetMode="External"/><Relationship Id="rId103" Type="http://schemas.openxmlformats.org/officeDocument/2006/relationships/hyperlink" Target="https://doi.org/10.1162/089976601750264965" TargetMode="External"/><Relationship Id="rId108" Type="http://schemas.openxmlformats.org/officeDocument/2006/relationships/hyperlink" Target="https://doi.org/10.1002/hbm.23490" TargetMode="External"/><Relationship Id="rId116" Type="http://schemas.openxmlformats.org/officeDocument/2006/relationships/hyperlink" Target="https://doi.org/10.1007/bf00289299" TargetMode="External"/><Relationship Id="rId124" Type="http://schemas.openxmlformats.org/officeDocument/2006/relationships/hyperlink" Target="https://data.mendeley.com/datasets/hdzptzz8r5" TargetMode="External"/><Relationship Id="rId129" Type="http://schemas.openxmlformats.org/officeDocument/2006/relationships/image" Target="media/image29.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www.nitrc.org/projects/surfice/" TargetMode="External"/><Relationship Id="rId54" Type="http://schemas.openxmlformats.org/officeDocument/2006/relationships/hyperlink" Target="https://doi.org/10.1016/j.cortex.2008.05.004" TargetMode="External"/><Relationship Id="rId62" Type="http://schemas.openxmlformats.org/officeDocument/2006/relationships/hyperlink" Target="http://www.jstor.org/stable/44450930" TargetMode="External"/><Relationship Id="rId70" Type="http://schemas.openxmlformats.org/officeDocument/2006/relationships/hyperlink" Target="https://doi.org/10.1016/j.neuroimage.2020.116589" TargetMode="External"/><Relationship Id="rId75" Type="http://schemas.openxmlformats.org/officeDocument/2006/relationships/hyperlink" Target="https://doi.org/10.1037/h0075023" TargetMode="External"/><Relationship Id="rId83" Type="http://schemas.openxmlformats.org/officeDocument/2006/relationships/hyperlink" Target="https://doi.org/10.1016/j.neuropsychologia.2015.05.019" TargetMode="External"/><Relationship Id="rId88" Type="http://schemas.openxmlformats.org/officeDocument/2006/relationships/hyperlink" Target="https://doi.org/10.1002/hbm.25629" TargetMode="External"/><Relationship Id="rId91" Type="http://schemas.openxmlformats.org/officeDocument/2006/relationships/hyperlink" Target="https://doi.org/10.1136/practneurol-2015-001115" TargetMode="External"/><Relationship Id="rId96" Type="http://schemas.openxmlformats.org/officeDocument/2006/relationships/hyperlink" Target="https://doi.org/10.1002/hbm.1058" TargetMode="External"/><Relationship Id="rId111" Type="http://schemas.openxmlformats.org/officeDocument/2006/relationships/hyperlink" Target="https://doi.org/10.1080/13803395.2016.1262333" TargetMode="External"/><Relationship Id="rId13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trc.org/projects/niista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38/s41467-021-23492-3" TargetMode="External"/><Relationship Id="rId57" Type="http://schemas.openxmlformats.org/officeDocument/2006/relationships/hyperlink" Target="https://doi.org/10.1055/s-0034-1396005" TargetMode="External"/><Relationship Id="rId106" Type="http://schemas.openxmlformats.org/officeDocument/2006/relationships/hyperlink" Target="https://doi.org/10.1037/h0076948" TargetMode="External"/><Relationship Id="rId114" Type="http://schemas.openxmlformats.org/officeDocument/2006/relationships/hyperlink" Target="https://CRAN.R-project.org/package=tidyr" TargetMode="External"/><Relationship Id="rId119" Type="http://schemas.openxmlformats.org/officeDocument/2006/relationships/hyperlink" Target="https://doi.org/10.1007/978-3-319-56782-2_32-2" TargetMode="External"/><Relationship Id="rId127" Type="http://schemas.openxmlformats.org/officeDocument/2006/relationships/image" Target="media/image27.png"/><Relationship Id="rId10" Type="http://schemas.openxmlformats.org/officeDocument/2006/relationships/hyperlink" Target="https://se.mathworks.com/products/matlab.html" TargetMode="External"/><Relationship Id="rId31" Type="http://schemas.openxmlformats.org/officeDocument/2006/relationships/image" Target="media/image15.png"/><Relationship Id="rId44" Type="http://schemas.openxmlformats.org/officeDocument/2006/relationships/hyperlink" Target="https://doi.org/10.1093/brain/awq011" TargetMode="External"/><Relationship Id="rId52" Type="http://schemas.openxmlformats.org/officeDocument/2006/relationships/hyperlink" Target="https://doi.org/10.1177/0271678x18793324" TargetMode="External"/><Relationship Id="rId60" Type="http://schemas.openxmlformats.org/officeDocument/2006/relationships/hyperlink" Target="https://doi.org/10.1109/nssmic.1993.373602" TargetMode="External"/><Relationship Id="rId65" Type="http://schemas.openxmlformats.org/officeDocument/2006/relationships/hyperlink" Target="https://doi.org/10.1038/jcbfm.2013.102" TargetMode="External"/><Relationship Id="rId73" Type="http://schemas.openxmlformats.org/officeDocument/2006/relationships/hyperlink" Target="https://doi.org/10.1038/s41467-022-28030-3" TargetMode="External"/><Relationship Id="rId78" Type="http://schemas.openxmlformats.org/officeDocument/2006/relationships/hyperlink" Target="https://doi.org/10.1073/pnas.1316909110" TargetMode="External"/><Relationship Id="rId81" Type="http://schemas.openxmlformats.org/officeDocument/2006/relationships/hyperlink" Target="https://doi.org/10.1723/3769.37563" TargetMode="External"/><Relationship Id="rId86" Type="http://schemas.openxmlformats.org/officeDocument/2006/relationships/hyperlink" Target="https://doi.org/10.1016/j.neuropsychologia.2011.06.027" TargetMode="External"/><Relationship Id="rId94" Type="http://schemas.openxmlformats.org/officeDocument/2006/relationships/hyperlink" Target="https://doi.org/10.1016/j.brainres.2013.01.023" TargetMode="External"/><Relationship Id="rId99" Type="http://schemas.openxmlformats.org/officeDocument/2006/relationships/hyperlink" Target="https://doi.org/10.1101/2022.04.08.22273547" TargetMode="External"/><Relationship Id="rId101" Type="http://schemas.openxmlformats.org/officeDocument/2006/relationships/hyperlink" Target="https://doi.org/10.1155/2000/421719" TargetMode="External"/><Relationship Id="rId122" Type="http://schemas.openxmlformats.org/officeDocument/2006/relationships/hyperlink" Target="https://data.mendeley.com/datasets/c8n42jz525/1" TargetMode="External"/><Relationship Id="rId130" Type="http://schemas.openxmlformats.org/officeDocument/2006/relationships/image" Target="media/image30.png"/><Relationship Id="rId135" Type="http://schemas.openxmlformats.org/officeDocument/2006/relationships/image" Target="media/image35.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nitrc.org/projects/clinicaltbx"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hyperlink" Target="https://doi.org/10.1093/ageing/22.1.46" TargetMode="External"/><Relationship Id="rId34" Type="http://schemas.openxmlformats.org/officeDocument/2006/relationships/image" Target="media/image18.png"/><Relationship Id="rId50" Type="http://schemas.openxmlformats.org/officeDocument/2006/relationships/hyperlink" Target="https://doi.org/10.1161/01.str.30.6.1196" TargetMode="External"/><Relationship Id="rId55" Type="http://schemas.openxmlformats.org/officeDocument/2006/relationships/hyperlink" Target="https://doi.org/10.1145/1961189.1961199" TargetMode="External"/><Relationship Id="rId76" Type="http://schemas.openxmlformats.org/officeDocument/2006/relationships/hyperlink" Target="https://doi.org/10.1037/0003-066x.60.6.581" TargetMode="External"/><Relationship Id="rId97" Type="http://schemas.openxmlformats.org/officeDocument/2006/relationships/hyperlink" Target="https://doi.org/10.1016/j.pmrj.2017.11.003" TargetMode="External"/><Relationship Id="rId104" Type="http://schemas.openxmlformats.org/officeDocument/2006/relationships/hyperlink" Target="https://doi.org/10.1162/089976600300015565" TargetMode="External"/><Relationship Id="rId120" Type="http://schemas.openxmlformats.org/officeDocument/2006/relationships/hyperlink" Target="https://doi.org/10.1037/a0038208" TargetMode="External"/><Relationship Id="rId12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s://doi.org/10.1016/j.nicl.2021.102639" TargetMode="External"/><Relationship Id="rId92" Type="http://schemas.openxmlformats.org/officeDocument/2006/relationships/hyperlink" Target="https://doi.org/10.1002/ana.20538"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s://CRAN.R-project.org/package=R.matlab" TargetMode="External"/><Relationship Id="rId66" Type="http://schemas.openxmlformats.org/officeDocument/2006/relationships/hyperlink" Target="https://doi.org/10.1177/1073858409333069" TargetMode="External"/><Relationship Id="rId87" Type="http://schemas.openxmlformats.org/officeDocument/2006/relationships/hyperlink" Target="https://doi.org/10.1007/7657_2019_18" TargetMode="External"/><Relationship Id="rId110" Type="http://schemas.openxmlformats.org/officeDocument/2006/relationships/hyperlink" Target="https://doi.org/10.1016/j.yfrne.2009.04.007" TargetMode="External"/><Relationship Id="rId115" Type="http://schemas.openxmlformats.org/officeDocument/2006/relationships/hyperlink" Target="https://doi.org/10.1016/s0165-0173(01)00136-9" TargetMode="External"/><Relationship Id="rId131" Type="http://schemas.openxmlformats.org/officeDocument/2006/relationships/image" Target="media/image31.png"/><Relationship Id="rId136" Type="http://schemas.openxmlformats.org/officeDocument/2006/relationships/image" Target="media/image36.png"/><Relationship Id="rId61" Type="http://schemas.openxmlformats.org/officeDocument/2006/relationships/hyperlink" Target="https://doi.org/10.1093/cercor/bhw157" TargetMode="External"/><Relationship Id="rId82" Type="http://schemas.openxmlformats.org/officeDocument/2006/relationships/hyperlink" Target="https://doi.org/10.1371/journal.pone.0038272" TargetMode="External"/><Relationship Id="rId19" Type="http://schemas.openxmlformats.org/officeDocument/2006/relationships/image" Target="media/image3.png"/><Relationship Id="rId14" Type="http://schemas.openxmlformats.org/officeDocument/2006/relationships/hyperlink" Target="https://www.nitrc.org/projects/mricro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doi.org/10.1016/j.acra.2011.09.008" TargetMode="External"/><Relationship Id="rId77" Type="http://schemas.openxmlformats.org/officeDocument/2006/relationships/hyperlink" Target="https://doi.org/10.1146/annurev-psych-010213-115057" TargetMode="External"/><Relationship Id="rId100" Type="http://schemas.openxmlformats.org/officeDocument/2006/relationships/hyperlink" Target="https://doi.org/10.1016/j.neuroimage.2012.03.020" TargetMode="External"/><Relationship Id="rId105" Type="http://schemas.openxmlformats.org/officeDocument/2006/relationships/hyperlink" Target="https://doi.org/10.1037/h0024723" TargetMode="External"/><Relationship Id="rId126" Type="http://schemas.openxmlformats.org/officeDocument/2006/relationships/image" Target="media/image26.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50B02-78E0-44B8-B979-5D828DA99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32</Pages>
  <Words>11529</Words>
  <Characters>65720</Characters>
  <Application>Microsoft Office Word</Application>
  <DocSecurity>0</DocSecurity>
  <Lines>547</Lines>
  <Paragraphs>154</Paragraphs>
  <ScaleCrop>false</ScaleCrop>
  <HeadingPairs>
    <vt:vector size="6" baseType="variant">
      <vt:variant>
        <vt:lpstr>Title</vt:lpstr>
      </vt:variant>
      <vt:variant>
        <vt:i4>1</vt:i4>
      </vt:variant>
      <vt:variant>
        <vt:lpstr>Titel</vt:lpstr>
      </vt:variant>
      <vt:variant>
        <vt:i4>1</vt:i4>
      </vt:variant>
      <vt:variant>
        <vt:lpstr>Überschriften</vt:lpstr>
      </vt:variant>
      <vt:variant>
        <vt:i4>23</vt:i4>
      </vt:variant>
    </vt:vector>
  </HeadingPairs>
  <TitlesOfParts>
    <vt:vector size="25" baseType="lpstr">
      <vt:lpstr/>
      <vt:lpstr/>
      <vt:lpstr>    Material &amp; Methods</vt:lpstr>
      <vt:lpstr>        Patient Sample</vt:lpstr>
      <vt:lpstr>        Behavioural Data</vt:lpstr>
      <vt:lpstr>        Neuroimaging Data</vt:lpstr>
      <vt:lpstr>    Data Analysis</vt:lpstr>
      <vt:lpstr>        Lesion Analysis</vt:lpstr>
      <vt:lpstr>        Whole-brain Disconnectivity Mapping</vt:lpstr>
      <vt:lpstr>        Region-to-Region Disconnectivity</vt:lpstr>
      <vt:lpstr>        Lesion-induced Increase in Shortest Structural Path Lengths (SSPLs)</vt:lpstr>
      <vt:lpstr>        Prediction of Patient Status</vt:lpstr>
      <vt:lpstr>    Results</vt:lpstr>
      <vt:lpstr>        Clinical and Demographic Data</vt:lpstr>
      <vt:lpstr>        Voxel-based Lesion-Behaviour Mapping / Lesion Analysis</vt:lpstr>
      <vt:lpstr>        Whole-brain disconnectivity mapping</vt:lpstr>
      <vt:lpstr>        Region-to-Region Disconnectivity</vt:lpstr>
      <vt:lpstr>        Lesion-induced Increase in Shortest Structural Path Lengths (SSPLs)</vt:lpstr>
      <vt:lpstr>        Prediction of Patient Status</vt:lpstr>
      <vt:lpstr>    References</vt:lpstr>
      <vt:lpstr>    Data Usage Statement</vt:lpstr>
      <vt:lpstr>    Appendix</vt:lpstr>
      <vt:lpstr>        Appendix A: List of Abbreviations</vt:lpstr>
      <vt:lpstr>        Appendix B: Supplementary Tables and Figures</vt:lpstr>
      <vt:lpstr>        Appendix C: Supplementary Analyses</vt:lpstr>
    </vt:vector>
  </TitlesOfParts>
  <Company/>
  <LinksUpToDate>false</LinksUpToDate>
  <CharactersWithSpaces>77095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Smaczny, Stefan</cp:lastModifiedBy>
  <cp:revision>5</cp:revision>
  <dcterms:created xsi:type="dcterms:W3CDTF">2022-09-05T14:36:00Z</dcterms:created>
  <dcterms:modified xsi:type="dcterms:W3CDTF">2022-09-06T15:28:00Z</dcterms:modified>
</cp:coreProperties>
</file>